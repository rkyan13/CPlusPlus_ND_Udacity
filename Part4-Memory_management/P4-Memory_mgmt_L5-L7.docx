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676A" w:rsidRDefault="0014676A" w:rsidP="0014676A">
      <w:r>
        <w:rPr>
          <w:noProof/>
        </w:rPr>
        <w:drawing>
          <wp:inline distT="0" distB="0" distL="0" distR="0" wp14:anchorId="4849AAEF" wp14:editId="4D2F6E29">
            <wp:extent cx="5943600" cy="53009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300980"/>
                    </a:xfrm>
                    <a:prstGeom prst="rect">
                      <a:avLst/>
                    </a:prstGeom>
                  </pic:spPr>
                </pic:pic>
              </a:graphicData>
            </a:graphic>
          </wp:inline>
        </w:drawing>
      </w:r>
    </w:p>
    <w:p w:rsidR="0014676A" w:rsidRDefault="0014676A" w:rsidP="0014676A">
      <w:r>
        <w:rPr>
          <w:noProof/>
        </w:rPr>
        <w:drawing>
          <wp:inline distT="0" distB="0" distL="0" distR="0" wp14:anchorId="2FA204D8" wp14:editId="75A0A629">
            <wp:extent cx="5943600" cy="2292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292350"/>
                    </a:xfrm>
                    <a:prstGeom prst="rect">
                      <a:avLst/>
                    </a:prstGeom>
                  </pic:spPr>
                </pic:pic>
              </a:graphicData>
            </a:graphic>
          </wp:inline>
        </w:drawing>
      </w:r>
    </w:p>
    <w:p w:rsidR="0014676A" w:rsidRDefault="0014676A" w:rsidP="0014676A">
      <w:r>
        <w:rPr>
          <w:noProof/>
        </w:rPr>
        <w:lastRenderedPageBreak/>
        <w:drawing>
          <wp:inline distT="0" distB="0" distL="0" distR="0" wp14:anchorId="2F136EFA" wp14:editId="17953EDF">
            <wp:extent cx="4829175" cy="359298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5879"/>
                    <a:stretch/>
                  </pic:blipFill>
                  <pic:spPr bwMode="auto">
                    <a:xfrm>
                      <a:off x="0" y="0"/>
                      <a:ext cx="4837642" cy="3599288"/>
                    </a:xfrm>
                    <a:prstGeom prst="rect">
                      <a:avLst/>
                    </a:prstGeom>
                    <a:ln>
                      <a:noFill/>
                    </a:ln>
                    <a:extLst>
                      <a:ext uri="{53640926-AAD7-44D8-BBD7-CCE9431645EC}">
                        <a14:shadowObscured xmlns:a14="http://schemas.microsoft.com/office/drawing/2010/main"/>
                      </a:ext>
                    </a:extLst>
                  </pic:spPr>
                </pic:pic>
              </a:graphicData>
            </a:graphic>
          </wp:inline>
        </w:drawing>
      </w:r>
    </w:p>
    <w:p w:rsidR="00085583" w:rsidRDefault="0014676A">
      <w:r>
        <w:rPr>
          <w:noProof/>
        </w:rPr>
        <w:drawing>
          <wp:inline distT="0" distB="0" distL="0" distR="0" wp14:anchorId="47AFC7F0" wp14:editId="3D960FD0">
            <wp:extent cx="5895975" cy="4438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95975" cy="4438650"/>
                    </a:xfrm>
                    <a:prstGeom prst="rect">
                      <a:avLst/>
                    </a:prstGeom>
                  </pic:spPr>
                </pic:pic>
              </a:graphicData>
            </a:graphic>
          </wp:inline>
        </w:drawing>
      </w:r>
    </w:p>
    <w:p w:rsidR="00AF2158" w:rsidRDefault="00AF2158">
      <w:r>
        <w:rPr>
          <w:noProof/>
        </w:rPr>
        <w:lastRenderedPageBreak/>
        <w:drawing>
          <wp:inline distT="0" distB="0" distL="0" distR="0" wp14:anchorId="12683AF4" wp14:editId="7B966D76">
            <wp:extent cx="2914650" cy="3905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4650" cy="3905250"/>
                    </a:xfrm>
                    <a:prstGeom prst="rect">
                      <a:avLst/>
                    </a:prstGeom>
                  </pic:spPr>
                </pic:pic>
              </a:graphicData>
            </a:graphic>
          </wp:inline>
        </w:drawing>
      </w:r>
    </w:p>
    <w:p w:rsidR="00AF2158" w:rsidRDefault="00AF2158" w:rsidP="00EB042C">
      <w:pPr>
        <w:pStyle w:val="ListParagraph"/>
        <w:numPr>
          <w:ilvl w:val="0"/>
          <w:numId w:val="18"/>
        </w:numPr>
      </w:pPr>
      <w:r>
        <w:t>Copy Semantics</w:t>
      </w:r>
    </w:p>
    <w:p w:rsidR="00AF2158" w:rsidRDefault="00AF2158" w:rsidP="00AF2158">
      <w:pPr>
        <w:pStyle w:val="ListParagraph"/>
      </w:pPr>
      <w:hyperlink r:id="rId10" w:history="1">
        <w:r w:rsidRPr="009E4F38">
          <w:rPr>
            <w:rStyle w:val="Hyperlink"/>
          </w:rPr>
          <w:t>https://youtu.be/EOzFvKUJt9A</w:t>
        </w:r>
      </w:hyperlink>
    </w:p>
    <w:p w:rsidR="00AF2158" w:rsidRDefault="00913969" w:rsidP="00AF2158">
      <w:r>
        <w:rPr>
          <w:noProof/>
        </w:rPr>
        <w:drawing>
          <wp:inline distT="0" distB="0" distL="0" distR="0" wp14:anchorId="77CADAA2" wp14:editId="495FFAD6">
            <wp:extent cx="5943600" cy="30784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8480"/>
                    </a:xfrm>
                    <a:prstGeom prst="rect">
                      <a:avLst/>
                    </a:prstGeom>
                  </pic:spPr>
                </pic:pic>
              </a:graphicData>
            </a:graphic>
          </wp:inline>
        </w:drawing>
      </w:r>
    </w:p>
    <w:p w:rsidR="00CA1CC1" w:rsidRDefault="00CA1CC1" w:rsidP="00CA1CC1">
      <w:pPr>
        <w:pStyle w:val="Heading2"/>
        <w:shd w:val="clear" w:color="auto" w:fill="FFFFFF"/>
        <w:spacing w:after="0"/>
        <w:rPr>
          <w:rFonts w:ascii="Open Sans" w:hAnsi="Open Sans" w:cs="Open Sans"/>
        </w:rPr>
      </w:pPr>
      <w:r>
        <w:rPr>
          <w:rFonts w:ascii="Open Sans" w:hAnsi="Open Sans" w:cs="Open Sans"/>
        </w:rPr>
        <w:t>Default copying</w:t>
      </w:r>
    </w:p>
    <w:p w:rsidR="00CA1CC1" w:rsidRDefault="00CA1CC1" w:rsidP="00CA1CC1">
      <w:pPr>
        <w:pStyle w:val="NormalWeb"/>
        <w:shd w:val="clear" w:color="auto" w:fill="FFFFFF"/>
        <w:spacing w:before="0" w:beforeAutospacing="0" w:after="240" w:afterAutospacing="0"/>
        <w:rPr>
          <w:rFonts w:ascii="Open Sans" w:hAnsi="Open Sans" w:cs="Open Sans"/>
        </w:rPr>
      </w:pPr>
      <w:r>
        <w:rPr>
          <w:rFonts w:ascii="Open Sans" w:hAnsi="Open Sans" w:cs="Open Sans"/>
        </w:rPr>
        <w:lastRenderedPageBreak/>
        <w:t xml:space="preserve">Resource management is one of the primary responsibilities of a C++ programmer. Among resources such as multi-threaded locks, files, network and database connections this also includes memory. The common denominator in </w:t>
      </w:r>
      <w:proofErr w:type="gramStart"/>
      <w:r>
        <w:rPr>
          <w:rFonts w:ascii="Open Sans" w:hAnsi="Open Sans" w:cs="Open Sans"/>
        </w:rPr>
        <w:t>all of</w:t>
      </w:r>
      <w:proofErr w:type="gramEnd"/>
      <w:r>
        <w:rPr>
          <w:rFonts w:ascii="Open Sans" w:hAnsi="Open Sans" w:cs="Open Sans"/>
        </w:rPr>
        <w:t xml:space="preserve"> these examples is that access to the resource is often managed through a handle such as a pointer. Also, after the resource has been used and is no longer, it must be released again so that it available for re-use by someone else.</w:t>
      </w:r>
    </w:p>
    <w:p w:rsidR="00CA1CC1" w:rsidRDefault="00CA1CC1" w:rsidP="00CA1CC1">
      <w:pPr>
        <w:pStyle w:val="NormalWeb"/>
        <w:shd w:val="clear" w:color="auto" w:fill="FFFFFF"/>
        <w:spacing w:before="0" w:beforeAutospacing="0" w:after="0" w:afterAutospacing="0"/>
        <w:rPr>
          <w:rFonts w:ascii="Open Sans" w:hAnsi="Open Sans" w:cs="Open Sans"/>
        </w:rPr>
      </w:pPr>
      <w:r>
        <w:rPr>
          <w:rFonts w:ascii="Open Sans" w:hAnsi="Open Sans" w:cs="Open Sans"/>
        </w:rPr>
        <w:t>In C++, a common way of safely accessing resources is by wrapping a manager class around the handle, which is initialized when the resource is acquired (in the class constructor) and released when it is deleted (in the class destructor). This concept is often referred to as </w:t>
      </w:r>
      <w:r>
        <w:rPr>
          <w:rStyle w:val="Emphasis"/>
          <w:rFonts w:ascii="Open Sans" w:hAnsi="Open Sans" w:cs="Open Sans"/>
        </w:rPr>
        <w:t>Resource Acquisition is Initialization (RAII)</w:t>
      </w:r>
      <w:r>
        <w:rPr>
          <w:rFonts w:ascii="Open Sans" w:hAnsi="Open Sans" w:cs="Open Sans"/>
        </w:rPr>
        <w:t>, which we will discuss in greater depth in the next concept. One problem with this approach though is that copying the manager object will also copy the handle of the resource. This allows two objects access to the same resource - and this can mean trouble.</w:t>
      </w:r>
    </w:p>
    <w:p w:rsidR="00CA1CC1" w:rsidRDefault="00CA1CC1" w:rsidP="00AF2158"/>
    <w:p w:rsidR="00913969" w:rsidRDefault="00913969" w:rsidP="00AF2158">
      <w:r>
        <w:rPr>
          <w:noProof/>
        </w:rPr>
        <w:drawing>
          <wp:inline distT="0" distB="0" distL="0" distR="0" wp14:anchorId="044A8FCA" wp14:editId="5F442F94">
            <wp:extent cx="5943600" cy="3105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5150"/>
                    </a:xfrm>
                    <a:prstGeom prst="rect">
                      <a:avLst/>
                    </a:prstGeom>
                  </pic:spPr>
                </pic:pic>
              </a:graphicData>
            </a:graphic>
          </wp:inline>
        </w:drawing>
      </w:r>
    </w:p>
    <w:p w:rsidR="00913969" w:rsidRDefault="00913969" w:rsidP="00AF2158">
      <w:hyperlink r:id="rId13" w:history="1">
        <w:r w:rsidRPr="009E4F38">
          <w:rPr>
            <w:rStyle w:val="Hyperlink"/>
          </w:rPr>
          <w:t>https://video.udacity-data.com/topher/2019/September/5d855b52_nd213-c03-l04-01.2-copy-semantics-sc/nd213-c03-l04-01.2-copy-semantics-sc_720p.mp4</w:t>
        </w:r>
      </w:hyperlink>
    </w:p>
    <w:p w:rsidR="00913969" w:rsidRDefault="00913969" w:rsidP="00AF2158">
      <w:r>
        <w:rPr>
          <w:noProof/>
        </w:rPr>
        <w:lastRenderedPageBreak/>
        <w:drawing>
          <wp:inline distT="0" distB="0" distL="0" distR="0" wp14:anchorId="18209339" wp14:editId="10CD1D4D">
            <wp:extent cx="5943600" cy="30600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60065"/>
                    </a:xfrm>
                    <a:prstGeom prst="rect">
                      <a:avLst/>
                    </a:prstGeom>
                  </pic:spPr>
                </pic:pic>
              </a:graphicData>
            </a:graphic>
          </wp:inline>
        </w:drawing>
      </w:r>
    </w:p>
    <w:p w:rsidR="008778B7" w:rsidRPr="008778B7" w:rsidRDefault="008778B7" w:rsidP="008778B7">
      <w:pPr>
        <w:shd w:val="clear" w:color="auto" w:fill="FFFFFF"/>
        <w:spacing w:after="240" w:line="240" w:lineRule="auto"/>
        <w:rPr>
          <w:rFonts w:ascii="Open Sans" w:eastAsia="Times New Roman" w:hAnsi="Open Sans" w:cs="Open Sans"/>
          <w:sz w:val="24"/>
          <w:szCs w:val="24"/>
        </w:rPr>
      </w:pPr>
      <w:r w:rsidRPr="008778B7">
        <w:rPr>
          <w:rFonts w:ascii="Open Sans" w:eastAsia="Times New Roman" w:hAnsi="Open Sans" w:cs="Open Sans"/>
          <w:sz w:val="24"/>
          <w:szCs w:val="24"/>
        </w:rPr>
        <w:t>Consider the example on the right of managing access to a block of heap memory.</w:t>
      </w:r>
    </w:p>
    <w:p w:rsidR="008778B7" w:rsidRPr="008778B7" w:rsidRDefault="008778B7" w:rsidP="008778B7">
      <w:pPr>
        <w:shd w:val="clear" w:color="auto" w:fill="FFFFFF"/>
        <w:spacing w:after="0" w:line="240" w:lineRule="auto"/>
        <w:rPr>
          <w:rFonts w:ascii="Open Sans" w:eastAsia="Times New Roman" w:hAnsi="Open Sans" w:cs="Open Sans"/>
          <w:sz w:val="24"/>
          <w:szCs w:val="24"/>
        </w:rPr>
      </w:pPr>
      <w:r w:rsidRPr="008778B7">
        <w:rPr>
          <w:rFonts w:ascii="Open Sans" w:eastAsia="Times New Roman" w:hAnsi="Open Sans" w:cs="Open Sans"/>
          <w:sz w:val="24"/>
          <w:szCs w:val="24"/>
        </w:rPr>
        <w:t>The class </w:t>
      </w:r>
      <w:proofErr w:type="spellStart"/>
      <w:r w:rsidRPr="008778B7">
        <w:rPr>
          <w:rFonts w:ascii="var(--jp-code-font-family)" w:eastAsia="Times New Roman" w:hAnsi="var(--jp-code-font-family)" w:cs="Courier New"/>
          <w:sz w:val="20"/>
          <w:szCs w:val="20"/>
          <w:bdr w:val="none" w:sz="0" w:space="0" w:color="auto" w:frame="1"/>
        </w:rPr>
        <w:t>MyClass</w:t>
      </w:r>
      <w:proofErr w:type="spellEnd"/>
      <w:r w:rsidRPr="008778B7">
        <w:rPr>
          <w:rFonts w:ascii="Open Sans" w:eastAsia="Times New Roman" w:hAnsi="Open Sans" w:cs="Open Sans"/>
          <w:sz w:val="24"/>
          <w:szCs w:val="24"/>
        </w:rPr>
        <w:t> has a private member, which is a pointer to a heap-allocated integer. Allocation is performed in the constructor, deallocation is done in the destructor. This means that the memory block of size </w:t>
      </w:r>
      <w:proofErr w:type="spellStart"/>
      <w:r w:rsidRPr="008778B7">
        <w:rPr>
          <w:rFonts w:ascii="var(--jp-code-font-family)" w:eastAsia="Times New Roman" w:hAnsi="var(--jp-code-font-family)" w:cs="Courier New"/>
          <w:sz w:val="20"/>
          <w:szCs w:val="20"/>
          <w:bdr w:val="none" w:sz="0" w:space="0" w:color="auto" w:frame="1"/>
        </w:rPr>
        <w:t>sizeof</w:t>
      </w:r>
      <w:proofErr w:type="spellEnd"/>
      <w:r w:rsidRPr="008778B7">
        <w:rPr>
          <w:rFonts w:ascii="var(--jp-code-font-family)" w:eastAsia="Times New Roman" w:hAnsi="var(--jp-code-font-family)" w:cs="Courier New"/>
          <w:sz w:val="20"/>
          <w:szCs w:val="20"/>
          <w:bdr w:val="none" w:sz="0" w:space="0" w:color="auto" w:frame="1"/>
        </w:rPr>
        <w:t>(int)</w:t>
      </w:r>
      <w:r w:rsidRPr="008778B7">
        <w:rPr>
          <w:rFonts w:ascii="Open Sans" w:eastAsia="Times New Roman" w:hAnsi="Open Sans" w:cs="Open Sans"/>
          <w:sz w:val="24"/>
          <w:szCs w:val="24"/>
        </w:rPr>
        <w:t> is allocated when the objects </w:t>
      </w:r>
      <w:r w:rsidRPr="008778B7">
        <w:rPr>
          <w:rFonts w:ascii="var(--jp-code-font-family)" w:eastAsia="Times New Roman" w:hAnsi="var(--jp-code-font-family)" w:cs="Courier New"/>
          <w:sz w:val="20"/>
          <w:szCs w:val="20"/>
          <w:bdr w:val="none" w:sz="0" w:space="0" w:color="auto" w:frame="1"/>
        </w:rPr>
        <w:t>myClass1</w:t>
      </w:r>
      <w:r w:rsidRPr="008778B7">
        <w:rPr>
          <w:rFonts w:ascii="Open Sans" w:eastAsia="Times New Roman" w:hAnsi="Open Sans" w:cs="Open Sans"/>
          <w:sz w:val="24"/>
          <w:szCs w:val="24"/>
        </w:rPr>
        <w:t> and </w:t>
      </w:r>
      <w:r w:rsidRPr="008778B7">
        <w:rPr>
          <w:rFonts w:ascii="var(--jp-code-font-family)" w:eastAsia="Times New Roman" w:hAnsi="var(--jp-code-font-family)" w:cs="Courier New"/>
          <w:sz w:val="20"/>
          <w:szCs w:val="20"/>
          <w:bdr w:val="none" w:sz="0" w:space="0" w:color="auto" w:frame="1"/>
        </w:rPr>
        <w:t>myClass2</w:t>
      </w:r>
      <w:r w:rsidRPr="008778B7">
        <w:rPr>
          <w:rFonts w:ascii="Open Sans" w:eastAsia="Times New Roman" w:hAnsi="Open Sans" w:cs="Open Sans"/>
          <w:sz w:val="24"/>
          <w:szCs w:val="24"/>
        </w:rPr>
        <w:t> are created on the stack and deallocated when their scope is left, which happens at the end of the main. The difference between </w:t>
      </w:r>
      <w:r w:rsidRPr="008778B7">
        <w:rPr>
          <w:rFonts w:ascii="var(--jp-code-font-family)" w:eastAsia="Times New Roman" w:hAnsi="var(--jp-code-font-family)" w:cs="Courier New"/>
          <w:sz w:val="20"/>
          <w:szCs w:val="20"/>
          <w:bdr w:val="none" w:sz="0" w:space="0" w:color="auto" w:frame="1"/>
        </w:rPr>
        <w:t>myClass1</w:t>
      </w:r>
      <w:r w:rsidRPr="008778B7">
        <w:rPr>
          <w:rFonts w:ascii="Open Sans" w:eastAsia="Times New Roman" w:hAnsi="Open Sans" w:cs="Open Sans"/>
          <w:sz w:val="24"/>
          <w:szCs w:val="24"/>
        </w:rPr>
        <w:t> and </w:t>
      </w:r>
      <w:r w:rsidRPr="008778B7">
        <w:rPr>
          <w:rFonts w:ascii="var(--jp-code-font-family)" w:eastAsia="Times New Roman" w:hAnsi="var(--jp-code-font-family)" w:cs="Courier New"/>
          <w:sz w:val="20"/>
          <w:szCs w:val="20"/>
          <w:bdr w:val="none" w:sz="0" w:space="0" w:color="auto" w:frame="1"/>
        </w:rPr>
        <w:t>myClass2</w:t>
      </w:r>
      <w:r w:rsidRPr="008778B7">
        <w:rPr>
          <w:rFonts w:ascii="Open Sans" w:eastAsia="Times New Roman" w:hAnsi="Open Sans" w:cs="Open Sans"/>
          <w:sz w:val="24"/>
          <w:szCs w:val="24"/>
        </w:rPr>
        <w:t> is that the latter is instantiated using the copy constructor, which duplicates the members in </w:t>
      </w:r>
      <w:r w:rsidRPr="008778B7">
        <w:rPr>
          <w:rFonts w:ascii="var(--jp-code-font-family)" w:eastAsia="Times New Roman" w:hAnsi="var(--jp-code-font-family)" w:cs="Courier New"/>
          <w:sz w:val="20"/>
          <w:szCs w:val="20"/>
          <w:bdr w:val="none" w:sz="0" w:space="0" w:color="auto" w:frame="1"/>
        </w:rPr>
        <w:t>myClass1</w:t>
      </w:r>
      <w:r w:rsidRPr="008778B7">
        <w:rPr>
          <w:rFonts w:ascii="Open Sans" w:eastAsia="Times New Roman" w:hAnsi="Open Sans" w:cs="Open Sans"/>
          <w:sz w:val="24"/>
          <w:szCs w:val="24"/>
        </w:rPr>
        <w:t> - including the pointer to the heap memory where </w:t>
      </w:r>
      <w:r w:rsidRPr="008778B7">
        <w:rPr>
          <w:rFonts w:ascii="var(--jp-code-font-family)" w:eastAsia="Times New Roman" w:hAnsi="var(--jp-code-font-family)" w:cs="Courier New"/>
          <w:sz w:val="20"/>
          <w:szCs w:val="20"/>
          <w:bdr w:val="none" w:sz="0" w:space="0" w:color="auto" w:frame="1"/>
        </w:rPr>
        <w:t>_</w:t>
      </w:r>
      <w:proofErr w:type="spellStart"/>
      <w:r w:rsidRPr="008778B7">
        <w:rPr>
          <w:rFonts w:ascii="var(--jp-code-font-family)" w:eastAsia="Times New Roman" w:hAnsi="var(--jp-code-font-family)" w:cs="Courier New"/>
          <w:sz w:val="20"/>
          <w:szCs w:val="20"/>
          <w:bdr w:val="none" w:sz="0" w:space="0" w:color="auto" w:frame="1"/>
        </w:rPr>
        <w:t>myInt</w:t>
      </w:r>
      <w:proofErr w:type="spellEnd"/>
      <w:r w:rsidRPr="008778B7">
        <w:rPr>
          <w:rFonts w:ascii="Open Sans" w:eastAsia="Times New Roman" w:hAnsi="Open Sans" w:cs="Open Sans"/>
          <w:sz w:val="24"/>
          <w:szCs w:val="24"/>
        </w:rPr>
        <w:t> resides.</w:t>
      </w:r>
    </w:p>
    <w:p w:rsidR="008778B7" w:rsidRPr="008778B7" w:rsidRDefault="008778B7" w:rsidP="008778B7">
      <w:pPr>
        <w:shd w:val="clear" w:color="auto" w:fill="FFFFFF"/>
        <w:spacing w:after="240" w:line="240" w:lineRule="auto"/>
        <w:rPr>
          <w:rFonts w:ascii="Open Sans" w:eastAsia="Times New Roman" w:hAnsi="Open Sans" w:cs="Open Sans"/>
          <w:sz w:val="24"/>
          <w:szCs w:val="24"/>
        </w:rPr>
      </w:pPr>
      <w:r w:rsidRPr="008778B7">
        <w:rPr>
          <w:rFonts w:ascii="Open Sans" w:eastAsia="Times New Roman" w:hAnsi="Open Sans" w:cs="Open Sans"/>
          <w:sz w:val="24"/>
          <w:szCs w:val="24"/>
        </w:rPr>
        <w:t>The output of the program looks like the following:</w:t>
      </w:r>
    </w:p>
    <w:p w:rsidR="008778B7" w:rsidRPr="008778B7" w:rsidRDefault="008778B7" w:rsidP="008778B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8778B7">
        <w:rPr>
          <w:rFonts w:ascii="var(--jp-code-font-family)" w:eastAsia="Times New Roman" w:hAnsi="var(--jp-code-font-family)" w:cs="Courier New"/>
          <w:sz w:val="20"/>
          <w:szCs w:val="20"/>
          <w:bdr w:val="none" w:sz="0" w:space="0" w:color="auto" w:frame="1"/>
          <w:shd w:val="clear" w:color="auto" w:fill="F7F7F8"/>
        </w:rPr>
        <w:t>Own address on the stack is 0x7ffeefbff670</w:t>
      </w:r>
    </w:p>
    <w:p w:rsidR="008778B7" w:rsidRPr="008778B7" w:rsidRDefault="008778B7" w:rsidP="008778B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8778B7">
        <w:rPr>
          <w:rFonts w:ascii="var(--jp-code-font-family)" w:eastAsia="Times New Roman" w:hAnsi="var(--jp-code-font-family)" w:cs="Courier New"/>
          <w:sz w:val="20"/>
          <w:szCs w:val="20"/>
          <w:bdr w:val="none" w:sz="0" w:space="0" w:color="auto" w:frame="1"/>
          <w:shd w:val="clear" w:color="auto" w:fill="F7F7F8"/>
        </w:rPr>
        <w:t>Managing memory block on the heap at 0x100300060</w:t>
      </w:r>
    </w:p>
    <w:p w:rsidR="008778B7" w:rsidRPr="008778B7" w:rsidRDefault="008778B7" w:rsidP="008778B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8778B7">
        <w:rPr>
          <w:rFonts w:ascii="var(--jp-code-font-family)" w:eastAsia="Times New Roman" w:hAnsi="var(--jp-code-font-family)" w:cs="Courier New"/>
          <w:sz w:val="20"/>
          <w:szCs w:val="20"/>
          <w:bdr w:val="none" w:sz="0" w:space="0" w:color="auto" w:frame="1"/>
          <w:shd w:val="clear" w:color="auto" w:fill="F7F7F8"/>
        </w:rPr>
        <w:t>Own address on the stack is 0x7ffeefbff658</w:t>
      </w:r>
    </w:p>
    <w:p w:rsidR="008778B7" w:rsidRPr="008778B7" w:rsidRDefault="008778B7" w:rsidP="008778B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8778B7">
        <w:rPr>
          <w:rFonts w:ascii="var(--jp-code-font-family)" w:eastAsia="Times New Roman" w:hAnsi="var(--jp-code-font-family)" w:cs="Courier New"/>
          <w:sz w:val="20"/>
          <w:szCs w:val="20"/>
          <w:bdr w:val="none" w:sz="0" w:space="0" w:color="auto" w:frame="1"/>
          <w:shd w:val="clear" w:color="auto" w:fill="F7F7F8"/>
        </w:rPr>
        <w:t>Managing memory block on the heap at 0x100300060</w:t>
      </w:r>
    </w:p>
    <w:p w:rsidR="008778B7" w:rsidRPr="008778B7" w:rsidRDefault="008778B7" w:rsidP="008778B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1"/>
          <w:szCs w:val="21"/>
        </w:rPr>
      </w:pPr>
      <w:r w:rsidRPr="008778B7">
        <w:rPr>
          <w:rFonts w:ascii="var(--jp-code-font-family)" w:eastAsia="Times New Roman" w:hAnsi="var(--jp-code-font-family)" w:cs="Courier New"/>
          <w:sz w:val="20"/>
          <w:szCs w:val="20"/>
          <w:bdr w:val="none" w:sz="0" w:space="0" w:color="auto" w:frame="1"/>
          <w:shd w:val="clear" w:color="auto" w:fill="F7F7F8"/>
        </w:rPr>
        <w:t>copy_constructor_1(87582,0x1000a95c0) malloc: *** error for object 0x100300060: pointer being freed was not allocated</w:t>
      </w:r>
    </w:p>
    <w:p w:rsidR="008778B7" w:rsidRPr="008778B7" w:rsidRDefault="008778B7" w:rsidP="008778B7">
      <w:pPr>
        <w:shd w:val="clear" w:color="auto" w:fill="FFFFFF"/>
        <w:spacing w:after="0" w:line="240" w:lineRule="auto"/>
        <w:rPr>
          <w:rFonts w:ascii="Open Sans" w:eastAsia="Times New Roman" w:hAnsi="Open Sans" w:cs="Open Sans"/>
          <w:sz w:val="24"/>
          <w:szCs w:val="24"/>
        </w:rPr>
      </w:pPr>
      <w:r w:rsidRPr="008778B7">
        <w:rPr>
          <w:rFonts w:ascii="Open Sans" w:eastAsia="Times New Roman" w:hAnsi="Open Sans" w:cs="Open Sans"/>
          <w:sz w:val="24"/>
          <w:szCs w:val="24"/>
        </w:rPr>
        <w:t>Note that in the workspace, the error will read: </w:t>
      </w:r>
      <w:r w:rsidRPr="008778B7">
        <w:rPr>
          <w:rFonts w:ascii="var(--jp-code-font-family)" w:eastAsia="Times New Roman" w:hAnsi="var(--jp-code-font-family)" w:cs="Courier New"/>
          <w:sz w:val="20"/>
          <w:szCs w:val="20"/>
          <w:bdr w:val="none" w:sz="0" w:space="0" w:color="auto" w:frame="1"/>
        </w:rPr>
        <w:t>*** Error in './</w:t>
      </w:r>
      <w:proofErr w:type="spellStart"/>
      <w:r w:rsidRPr="008778B7">
        <w:rPr>
          <w:rFonts w:ascii="var(--jp-code-font-family)" w:eastAsia="Times New Roman" w:hAnsi="var(--jp-code-font-family)" w:cs="Courier New"/>
          <w:sz w:val="20"/>
          <w:szCs w:val="20"/>
          <w:bdr w:val="none" w:sz="0" w:space="0" w:color="auto" w:frame="1"/>
        </w:rPr>
        <w:t>a.out</w:t>
      </w:r>
      <w:proofErr w:type="spellEnd"/>
      <w:r w:rsidRPr="008778B7">
        <w:rPr>
          <w:rFonts w:ascii="var(--jp-code-font-family)" w:eastAsia="Times New Roman" w:hAnsi="var(--jp-code-font-family)" w:cs="Courier New"/>
          <w:sz w:val="20"/>
          <w:szCs w:val="20"/>
          <w:bdr w:val="none" w:sz="0" w:space="0" w:color="auto" w:frame="1"/>
        </w:rPr>
        <w:t>': double free or corruption (</w:t>
      </w:r>
      <w:proofErr w:type="spellStart"/>
      <w:r w:rsidRPr="008778B7">
        <w:rPr>
          <w:rFonts w:ascii="var(--jp-code-font-family)" w:eastAsia="Times New Roman" w:hAnsi="var(--jp-code-font-family)" w:cs="Courier New"/>
          <w:sz w:val="20"/>
          <w:szCs w:val="20"/>
          <w:bdr w:val="none" w:sz="0" w:space="0" w:color="auto" w:frame="1"/>
        </w:rPr>
        <w:t>fasttop</w:t>
      </w:r>
      <w:proofErr w:type="spellEnd"/>
      <w:r w:rsidRPr="008778B7">
        <w:rPr>
          <w:rFonts w:ascii="var(--jp-code-font-family)" w:eastAsia="Times New Roman" w:hAnsi="var(--jp-code-font-family)" w:cs="Courier New"/>
          <w:sz w:val="20"/>
          <w:szCs w:val="20"/>
          <w:bdr w:val="none" w:sz="0" w:space="0" w:color="auto" w:frame="1"/>
        </w:rPr>
        <w:t>): 0x0000000001133c20 ***</w:t>
      </w:r>
    </w:p>
    <w:p w:rsidR="008778B7" w:rsidRPr="008778B7" w:rsidRDefault="008778B7" w:rsidP="008778B7">
      <w:pPr>
        <w:shd w:val="clear" w:color="auto" w:fill="FFFFFF"/>
        <w:spacing w:after="0" w:line="240" w:lineRule="auto"/>
        <w:rPr>
          <w:rFonts w:ascii="Open Sans" w:eastAsia="Times New Roman" w:hAnsi="Open Sans" w:cs="Open Sans"/>
          <w:sz w:val="24"/>
          <w:szCs w:val="24"/>
        </w:rPr>
      </w:pPr>
      <w:r w:rsidRPr="008778B7">
        <w:rPr>
          <w:rFonts w:ascii="Open Sans" w:eastAsia="Times New Roman" w:hAnsi="Open Sans" w:cs="Open Sans"/>
          <w:sz w:val="24"/>
          <w:szCs w:val="24"/>
        </w:rPr>
        <w:t>From the output we can see that the stack address is different for </w:t>
      </w:r>
      <w:r w:rsidRPr="008778B7">
        <w:rPr>
          <w:rFonts w:ascii="var(--jp-code-font-family)" w:eastAsia="Times New Roman" w:hAnsi="var(--jp-code-font-family)" w:cs="Courier New"/>
          <w:sz w:val="20"/>
          <w:szCs w:val="20"/>
          <w:bdr w:val="none" w:sz="0" w:space="0" w:color="auto" w:frame="1"/>
        </w:rPr>
        <w:t>myClass1</w:t>
      </w:r>
      <w:r w:rsidRPr="008778B7">
        <w:rPr>
          <w:rFonts w:ascii="Open Sans" w:eastAsia="Times New Roman" w:hAnsi="Open Sans" w:cs="Open Sans"/>
          <w:sz w:val="24"/>
          <w:szCs w:val="24"/>
        </w:rPr>
        <w:t> and </w:t>
      </w:r>
      <w:r w:rsidRPr="008778B7">
        <w:rPr>
          <w:rFonts w:ascii="var(--jp-code-font-family)" w:eastAsia="Times New Roman" w:hAnsi="var(--jp-code-font-family)" w:cs="Courier New"/>
          <w:sz w:val="20"/>
          <w:szCs w:val="20"/>
          <w:bdr w:val="none" w:sz="0" w:space="0" w:color="auto" w:frame="1"/>
        </w:rPr>
        <w:t>myClass2</w:t>
      </w:r>
      <w:r w:rsidRPr="008778B7">
        <w:rPr>
          <w:rFonts w:ascii="Open Sans" w:eastAsia="Times New Roman" w:hAnsi="Open Sans" w:cs="Open Sans"/>
          <w:sz w:val="24"/>
          <w:szCs w:val="24"/>
        </w:rPr>
        <w:t> - as was expected. The address of the managed memory block on the heap however is identical. This means that when the first object goes out of scope, it releases the memory resource by calling </w:t>
      </w:r>
      <w:r w:rsidRPr="008778B7">
        <w:rPr>
          <w:rFonts w:ascii="var(--jp-code-font-family)" w:eastAsia="Times New Roman" w:hAnsi="var(--jp-code-font-family)" w:cs="Courier New"/>
          <w:sz w:val="20"/>
          <w:szCs w:val="20"/>
          <w:bdr w:val="none" w:sz="0" w:space="0" w:color="auto" w:frame="1"/>
        </w:rPr>
        <w:t>free</w:t>
      </w:r>
      <w:r w:rsidRPr="008778B7">
        <w:rPr>
          <w:rFonts w:ascii="Open Sans" w:eastAsia="Times New Roman" w:hAnsi="Open Sans" w:cs="Open Sans"/>
          <w:sz w:val="24"/>
          <w:szCs w:val="24"/>
        </w:rPr>
        <w:t> in its destructor. The second object does the same - which causes the program to crash as the pointer is now referencing an invalid area of memory, which has already been freed.</w:t>
      </w:r>
    </w:p>
    <w:p w:rsidR="008778B7" w:rsidRDefault="008778B7" w:rsidP="00AF2158"/>
    <w:p w:rsidR="00913969" w:rsidRDefault="00913969" w:rsidP="00AF2158">
      <w:r>
        <w:rPr>
          <w:noProof/>
        </w:rPr>
        <w:lastRenderedPageBreak/>
        <w:drawing>
          <wp:inline distT="0" distB="0" distL="0" distR="0" wp14:anchorId="0DFD316B" wp14:editId="641ED6C3">
            <wp:extent cx="5943600" cy="3057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57525"/>
                    </a:xfrm>
                    <a:prstGeom prst="rect">
                      <a:avLst/>
                    </a:prstGeom>
                  </pic:spPr>
                </pic:pic>
              </a:graphicData>
            </a:graphic>
          </wp:inline>
        </w:drawing>
      </w:r>
    </w:p>
    <w:p w:rsidR="008778B7" w:rsidRPr="008778B7" w:rsidRDefault="008778B7" w:rsidP="008778B7">
      <w:pPr>
        <w:shd w:val="clear" w:color="auto" w:fill="FFFFFF"/>
        <w:spacing w:after="0" w:line="240" w:lineRule="auto"/>
        <w:rPr>
          <w:rFonts w:ascii="Open Sans" w:eastAsia="Times New Roman" w:hAnsi="Open Sans" w:cs="Open Sans"/>
          <w:sz w:val="24"/>
          <w:szCs w:val="24"/>
        </w:rPr>
      </w:pPr>
      <w:r w:rsidRPr="008778B7">
        <w:rPr>
          <w:rFonts w:ascii="Open Sans" w:eastAsia="Times New Roman" w:hAnsi="Open Sans" w:cs="Open Sans"/>
          <w:sz w:val="24"/>
          <w:szCs w:val="24"/>
        </w:rPr>
        <w:t>The default behavior of both copy constructor and assignment operator is to perform a </w:t>
      </w:r>
      <w:r w:rsidRPr="008778B7">
        <w:rPr>
          <w:rFonts w:ascii="Open Sans" w:eastAsia="Times New Roman" w:hAnsi="Open Sans" w:cs="Open Sans"/>
          <w:i/>
          <w:iCs/>
          <w:sz w:val="24"/>
          <w:szCs w:val="24"/>
        </w:rPr>
        <w:t>shallow copy</w:t>
      </w:r>
      <w:r w:rsidRPr="008778B7">
        <w:rPr>
          <w:rFonts w:ascii="Open Sans" w:eastAsia="Times New Roman" w:hAnsi="Open Sans" w:cs="Open Sans"/>
          <w:sz w:val="24"/>
          <w:szCs w:val="24"/>
        </w:rPr>
        <w:t> as with the example above. The following figure illustrates the concept:</w:t>
      </w:r>
    </w:p>
    <w:p w:rsidR="008778B7" w:rsidRPr="008778B7" w:rsidRDefault="008778B7" w:rsidP="008778B7">
      <w:pPr>
        <w:shd w:val="clear" w:color="auto" w:fill="FFFFFF"/>
        <w:spacing w:after="240" w:line="240" w:lineRule="auto"/>
        <w:rPr>
          <w:rFonts w:ascii="Open Sans" w:eastAsia="Times New Roman" w:hAnsi="Open Sans" w:cs="Open Sans"/>
          <w:sz w:val="24"/>
          <w:szCs w:val="24"/>
        </w:rPr>
      </w:pPr>
      <w:r w:rsidRPr="008778B7">
        <w:drawing>
          <wp:inline distT="0" distB="0" distL="0" distR="0" wp14:anchorId="3F11FFE8" wp14:editId="1500DBFE">
            <wp:extent cx="3009900" cy="225420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46211" cy="2281403"/>
                    </a:xfrm>
                    <a:prstGeom prst="rect">
                      <a:avLst/>
                    </a:prstGeom>
                  </pic:spPr>
                </pic:pic>
              </a:graphicData>
            </a:graphic>
          </wp:inline>
        </w:drawing>
      </w:r>
    </w:p>
    <w:p w:rsidR="008778B7" w:rsidRPr="008778B7" w:rsidRDefault="008778B7" w:rsidP="008778B7">
      <w:pPr>
        <w:shd w:val="clear" w:color="auto" w:fill="FFFFFF"/>
        <w:spacing w:after="120" w:line="240" w:lineRule="auto"/>
        <w:rPr>
          <w:rFonts w:ascii="Open Sans" w:eastAsia="Times New Roman" w:hAnsi="Open Sans" w:cs="Open Sans"/>
          <w:sz w:val="24"/>
          <w:szCs w:val="24"/>
        </w:rPr>
      </w:pPr>
      <w:r w:rsidRPr="008778B7">
        <w:rPr>
          <w:rFonts w:ascii="Open Sans" w:eastAsia="Times New Roman" w:hAnsi="Open Sans" w:cs="Open Sans"/>
          <w:sz w:val="24"/>
          <w:szCs w:val="24"/>
        </w:rPr>
        <w:t>Fortunately, in C++, the copying process can be controlled by defining a tailored copy constructor as well as a copy</w:t>
      </w:r>
    </w:p>
    <w:p w:rsidR="008778B7" w:rsidRDefault="008778B7" w:rsidP="00AF2158"/>
    <w:p w:rsidR="00913969" w:rsidRDefault="00913969" w:rsidP="00AF2158">
      <w:r>
        <w:rPr>
          <w:noProof/>
        </w:rPr>
        <w:lastRenderedPageBreak/>
        <w:drawing>
          <wp:inline distT="0" distB="0" distL="0" distR="0" wp14:anchorId="752B0B29" wp14:editId="2D0EEEF5">
            <wp:extent cx="5943600" cy="30810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81020"/>
                    </a:xfrm>
                    <a:prstGeom prst="rect">
                      <a:avLst/>
                    </a:prstGeom>
                  </pic:spPr>
                </pic:pic>
              </a:graphicData>
            </a:graphic>
          </wp:inline>
        </w:drawing>
      </w:r>
    </w:p>
    <w:p w:rsidR="008778B7" w:rsidRDefault="008778B7" w:rsidP="008778B7">
      <w:pPr>
        <w:pStyle w:val="Heading2"/>
        <w:shd w:val="clear" w:color="auto" w:fill="FFFFFF"/>
        <w:spacing w:after="0"/>
        <w:rPr>
          <w:rFonts w:ascii="Open Sans" w:hAnsi="Open Sans" w:cs="Open Sans"/>
        </w:rPr>
      </w:pPr>
      <w:r>
        <w:rPr>
          <w:rFonts w:ascii="Open Sans" w:hAnsi="Open Sans" w:cs="Open Sans"/>
        </w:rPr>
        <w:t>No copying policy</w:t>
      </w:r>
    </w:p>
    <w:p w:rsidR="008778B7" w:rsidRDefault="008778B7" w:rsidP="008778B7">
      <w:pPr>
        <w:pStyle w:val="NormalWeb"/>
        <w:shd w:val="clear" w:color="auto" w:fill="FFFFFF"/>
        <w:spacing w:before="0" w:beforeAutospacing="0" w:after="0" w:afterAutospacing="0"/>
        <w:rPr>
          <w:rFonts w:ascii="Open Sans" w:hAnsi="Open Sans" w:cs="Open Sans"/>
        </w:rPr>
      </w:pPr>
      <w:r>
        <w:rPr>
          <w:rFonts w:ascii="Open Sans" w:hAnsi="Open Sans" w:cs="Open Sans"/>
        </w:rPr>
        <w:t>The simplest policy of all is to forbid copying and assigning class instances all together. This can be achieved by declaring, but not defining a private copy constructor and assignment operator (see </w:t>
      </w:r>
      <w:r>
        <w:rPr>
          <w:rStyle w:val="HTMLCode"/>
          <w:rFonts w:ascii="var(--jp-code-font-family)" w:hAnsi="var(--jp-code-font-family)"/>
          <w:bdr w:val="none" w:sz="0" w:space="0" w:color="auto" w:frame="1"/>
        </w:rPr>
        <w:t>NoCopyClass1</w:t>
      </w:r>
      <w:r>
        <w:rPr>
          <w:rFonts w:ascii="Open Sans" w:hAnsi="Open Sans" w:cs="Open Sans"/>
        </w:rPr>
        <w:t> below) or alternatively by making both public and assigning the </w:t>
      </w:r>
      <w:r>
        <w:rPr>
          <w:rStyle w:val="HTMLCode"/>
          <w:rFonts w:ascii="var(--jp-code-font-family)" w:hAnsi="var(--jp-code-font-family)"/>
          <w:bdr w:val="none" w:sz="0" w:space="0" w:color="auto" w:frame="1"/>
        </w:rPr>
        <w:t>delete</w:t>
      </w:r>
      <w:r>
        <w:rPr>
          <w:rFonts w:ascii="Open Sans" w:hAnsi="Open Sans" w:cs="Open Sans"/>
        </w:rPr>
        <w:t> operator (see </w:t>
      </w:r>
      <w:r>
        <w:rPr>
          <w:rStyle w:val="HTMLCode"/>
          <w:rFonts w:ascii="var(--jp-code-font-family)" w:hAnsi="var(--jp-code-font-family)"/>
          <w:bdr w:val="none" w:sz="0" w:space="0" w:color="auto" w:frame="1"/>
        </w:rPr>
        <w:t>NoCopyClass2</w:t>
      </w:r>
      <w:r>
        <w:rPr>
          <w:rFonts w:ascii="Open Sans" w:hAnsi="Open Sans" w:cs="Open Sans"/>
        </w:rPr>
        <w:t> below). The second choice is more explicit and makes it clearer to the programmer that copying has been actively forbidden. Let us have a look at a code example on the right that illustrates both cases.</w:t>
      </w:r>
    </w:p>
    <w:p w:rsidR="008778B7" w:rsidRDefault="008778B7" w:rsidP="008778B7">
      <w:pPr>
        <w:pStyle w:val="NormalWeb"/>
        <w:shd w:val="clear" w:color="auto" w:fill="FFFFFF"/>
        <w:spacing w:before="0" w:beforeAutospacing="0" w:after="240" w:afterAutospacing="0"/>
        <w:rPr>
          <w:rFonts w:ascii="Open Sans" w:hAnsi="Open Sans" w:cs="Open Sans"/>
        </w:rPr>
      </w:pPr>
      <w:r>
        <w:rPr>
          <w:rFonts w:ascii="Open Sans" w:hAnsi="Open Sans" w:cs="Open Sans"/>
        </w:rPr>
        <w:t>On compiling, we get the following error messages:</w:t>
      </w:r>
    </w:p>
    <w:p w:rsidR="008778B7" w:rsidRDefault="008778B7" w:rsidP="008778B7">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error: calling a private constructor of class 'NoCopyClass1'</w:t>
      </w:r>
    </w:p>
    <w:p w:rsidR="008778B7" w:rsidRDefault="008778B7" w:rsidP="008778B7">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 xml:space="preserve">    NoCopyClass1 copy1(original1);</w:t>
      </w:r>
    </w:p>
    <w:p w:rsidR="008778B7" w:rsidRDefault="008778B7" w:rsidP="008778B7">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 xml:space="preserve">    NoCopyClass1 copy1b = original1; </w:t>
      </w:r>
    </w:p>
    <w:p w:rsidR="008778B7" w:rsidRDefault="008778B7" w:rsidP="008778B7">
      <w:pPr>
        <w:pStyle w:val="HTMLPreformatted"/>
        <w:shd w:val="clear" w:color="auto" w:fill="F7F7F8"/>
        <w:rPr>
          <w:rStyle w:val="HTMLCode"/>
          <w:rFonts w:ascii="var(--jp-code-font-family)" w:hAnsi="var(--jp-code-font-family)"/>
          <w:bdr w:val="none" w:sz="0" w:space="0" w:color="auto" w:frame="1"/>
          <w:shd w:val="clear" w:color="auto" w:fill="F7F7F8"/>
        </w:rPr>
      </w:pPr>
    </w:p>
    <w:p w:rsidR="008778B7" w:rsidRDefault="008778B7" w:rsidP="008778B7">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error: call to deleted constructor of 'NoCopyClass2'</w:t>
      </w:r>
    </w:p>
    <w:p w:rsidR="008778B7" w:rsidRDefault="008778B7" w:rsidP="008778B7">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 xml:space="preserve">    NoCopyClass2 copy2(original2);</w:t>
      </w:r>
    </w:p>
    <w:p w:rsidR="008778B7" w:rsidRDefault="008778B7" w:rsidP="008778B7">
      <w:pPr>
        <w:pStyle w:val="HTMLPreformatted"/>
        <w:shd w:val="clear" w:color="auto" w:fill="F7F7F8"/>
        <w:rPr>
          <w:rFonts w:ascii="var(--jp-code-font-family)" w:hAnsi="var(--jp-code-font-family)"/>
          <w:sz w:val="21"/>
          <w:szCs w:val="21"/>
        </w:rPr>
      </w:pPr>
      <w:r>
        <w:rPr>
          <w:rStyle w:val="HTMLCode"/>
          <w:rFonts w:ascii="var(--jp-code-font-family)" w:hAnsi="var(--jp-code-font-family)"/>
          <w:bdr w:val="none" w:sz="0" w:space="0" w:color="auto" w:frame="1"/>
          <w:shd w:val="clear" w:color="auto" w:fill="F7F7F8"/>
        </w:rPr>
        <w:t xml:space="preserve">    NoCopyClass2 copy2b = original2; </w:t>
      </w:r>
    </w:p>
    <w:p w:rsidR="008778B7" w:rsidRDefault="008778B7" w:rsidP="008778B7">
      <w:pPr>
        <w:pStyle w:val="NormalWeb"/>
        <w:shd w:val="clear" w:color="auto" w:fill="FFFFFF"/>
        <w:spacing w:before="0" w:beforeAutospacing="0" w:after="120" w:afterAutospacing="0"/>
        <w:rPr>
          <w:rFonts w:ascii="Open Sans" w:hAnsi="Open Sans" w:cs="Open Sans"/>
        </w:rPr>
      </w:pPr>
      <w:r>
        <w:rPr>
          <w:rFonts w:ascii="Open Sans" w:hAnsi="Open Sans" w:cs="Open Sans"/>
        </w:rPr>
        <w:t>Both cases effectively prevent the original object from being copied or assigned. In the C++11 standard library, there are some classes for multi-threaded synchronization which use the no copying policy.</w:t>
      </w:r>
    </w:p>
    <w:p w:rsidR="008778B7" w:rsidRDefault="008778B7" w:rsidP="00AF2158"/>
    <w:p w:rsidR="00913969" w:rsidRDefault="00913969" w:rsidP="00AF2158">
      <w:r>
        <w:rPr>
          <w:noProof/>
        </w:rPr>
        <w:lastRenderedPageBreak/>
        <w:drawing>
          <wp:inline distT="0" distB="0" distL="0" distR="0" wp14:anchorId="1F1B25E5" wp14:editId="7F4C1057">
            <wp:extent cx="5667375" cy="29202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4689" cy="2924041"/>
                    </a:xfrm>
                    <a:prstGeom prst="rect">
                      <a:avLst/>
                    </a:prstGeom>
                  </pic:spPr>
                </pic:pic>
              </a:graphicData>
            </a:graphic>
          </wp:inline>
        </w:drawing>
      </w:r>
    </w:p>
    <w:p w:rsidR="008778B7" w:rsidRPr="008778B7" w:rsidRDefault="008778B7" w:rsidP="008778B7">
      <w:pPr>
        <w:pStyle w:val="Heading2"/>
        <w:shd w:val="clear" w:color="auto" w:fill="FFFFFF"/>
        <w:spacing w:after="0"/>
        <w:rPr>
          <w:rFonts w:ascii="Open Sans" w:hAnsi="Open Sans" w:cs="Open Sans"/>
          <w:sz w:val="20"/>
          <w:szCs w:val="20"/>
        </w:rPr>
      </w:pPr>
      <w:r w:rsidRPr="008778B7">
        <w:rPr>
          <w:rFonts w:ascii="Open Sans" w:hAnsi="Open Sans" w:cs="Open Sans"/>
          <w:sz w:val="20"/>
          <w:szCs w:val="20"/>
        </w:rPr>
        <w:t>Exclusive ownership policy</w:t>
      </w:r>
    </w:p>
    <w:p w:rsidR="008778B7" w:rsidRPr="008778B7" w:rsidRDefault="008778B7" w:rsidP="008778B7">
      <w:pPr>
        <w:pStyle w:val="NormalWeb"/>
        <w:shd w:val="clear" w:color="auto" w:fill="FFFFFF"/>
        <w:spacing w:before="0" w:beforeAutospacing="0" w:after="0" w:afterAutospacing="0"/>
        <w:rPr>
          <w:rFonts w:ascii="Open Sans" w:hAnsi="Open Sans" w:cs="Open Sans"/>
          <w:sz w:val="20"/>
          <w:szCs w:val="20"/>
        </w:rPr>
      </w:pPr>
      <w:r w:rsidRPr="008778B7">
        <w:rPr>
          <w:rFonts w:ascii="Open Sans" w:hAnsi="Open Sans" w:cs="Open Sans"/>
          <w:sz w:val="20"/>
          <w:szCs w:val="20"/>
        </w:rPr>
        <w:t>This policy states that whenever a resource management object is copied, the resource handle is transferred from the source pointer to the destination pointer. In the process, the source pointer is set to </w:t>
      </w:r>
      <w:proofErr w:type="spellStart"/>
      <w:r w:rsidRPr="008778B7">
        <w:rPr>
          <w:rStyle w:val="HTMLCode"/>
          <w:rFonts w:ascii="var(--jp-code-font-family)" w:hAnsi="var(--jp-code-font-family)"/>
          <w:bdr w:val="none" w:sz="0" w:space="0" w:color="auto" w:frame="1"/>
        </w:rPr>
        <w:t>nullptr</w:t>
      </w:r>
      <w:proofErr w:type="spellEnd"/>
      <w:r w:rsidRPr="008778B7">
        <w:rPr>
          <w:rFonts w:ascii="Open Sans" w:hAnsi="Open Sans" w:cs="Open Sans"/>
          <w:sz w:val="20"/>
          <w:szCs w:val="20"/>
        </w:rPr>
        <w:t> to make ownership exclusive. At any time, the resource handle belongs only to a single object, which is responsible for its deletion when it is no longer needed.</w:t>
      </w:r>
    </w:p>
    <w:p w:rsidR="008778B7" w:rsidRPr="008778B7" w:rsidRDefault="008778B7" w:rsidP="008778B7">
      <w:pPr>
        <w:pStyle w:val="NormalWeb"/>
        <w:shd w:val="clear" w:color="auto" w:fill="FFFFFF"/>
        <w:spacing w:before="0" w:beforeAutospacing="0" w:after="120" w:afterAutospacing="0"/>
        <w:rPr>
          <w:rFonts w:ascii="Open Sans" w:hAnsi="Open Sans" w:cs="Open Sans"/>
          <w:sz w:val="20"/>
          <w:szCs w:val="20"/>
        </w:rPr>
      </w:pPr>
      <w:r w:rsidRPr="008778B7">
        <w:rPr>
          <w:rFonts w:ascii="Open Sans" w:hAnsi="Open Sans" w:cs="Open Sans"/>
          <w:sz w:val="20"/>
          <w:szCs w:val="20"/>
        </w:rPr>
        <w:t>The code example on the right illustrates the basic idea of exclusive ownership.</w:t>
      </w:r>
    </w:p>
    <w:p w:rsidR="00913969" w:rsidRDefault="00913969" w:rsidP="00AF2158">
      <w:r>
        <w:rPr>
          <w:noProof/>
        </w:rPr>
        <w:drawing>
          <wp:inline distT="0" distB="0" distL="0" distR="0" wp14:anchorId="01CBA6B0" wp14:editId="6A8175F3">
            <wp:extent cx="5943600" cy="31273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27375"/>
                    </a:xfrm>
                    <a:prstGeom prst="rect">
                      <a:avLst/>
                    </a:prstGeom>
                  </pic:spPr>
                </pic:pic>
              </a:graphicData>
            </a:graphic>
          </wp:inline>
        </w:drawing>
      </w:r>
    </w:p>
    <w:p w:rsidR="00913969" w:rsidRDefault="00913969" w:rsidP="00AF2158">
      <w:hyperlink r:id="rId20" w:history="1">
        <w:r w:rsidRPr="009E4F38">
          <w:rPr>
            <w:rStyle w:val="Hyperlink"/>
          </w:rPr>
          <w:t>https://video.udacity-data.com/topher/2019/September/5d855b31_nd213-c03-l04-02.2-lvalues-and-rvalues-sc/nd213-c03-l04-02.2-lvalues-and-rvalues-sc_720p.mp4</w:t>
        </w:r>
      </w:hyperlink>
    </w:p>
    <w:p w:rsidR="00913969" w:rsidRDefault="00913969" w:rsidP="00AF2158">
      <w:r>
        <w:rPr>
          <w:noProof/>
        </w:rPr>
        <w:lastRenderedPageBreak/>
        <w:drawing>
          <wp:inline distT="0" distB="0" distL="0" distR="0" wp14:anchorId="3FEA11F6" wp14:editId="7754A4D1">
            <wp:extent cx="5943600" cy="30810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81020"/>
                    </a:xfrm>
                    <a:prstGeom prst="rect">
                      <a:avLst/>
                    </a:prstGeom>
                  </pic:spPr>
                </pic:pic>
              </a:graphicData>
            </a:graphic>
          </wp:inline>
        </w:drawing>
      </w:r>
    </w:p>
    <w:p w:rsidR="008778B7" w:rsidRPr="008778B7" w:rsidRDefault="008778B7" w:rsidP="008778B7">
      <w:pPr>
        <w:shd w:val="clear" w:color="auto" w:fill="FFFFFF"/>
        <w:spacing w:after="0" w:line="240" w:lineRule="auto"/>
        <w:rPr>
          <w:rFonts w:ascii="Open Sans" w:eastAsia="Times New Roman" w:hAnsi="Open Sans" w:cs="Open Sans"/>
          <w:sz w:val="24"/>
          <w:szCs w:val="24"/>
        </w:rPr>
      </w:pPr>
      <w:r w:rsidRPr="008778B7">
        <w:rPr>
          <w:rFonts w:ascii="Open Sans" w:eastAsia="Times New Roman" w:hAnsi="Open Sans" w:cs="Open Sans"/>
          <w:sz w:val="24"/>
          <w:szCs w:val="24"/>
        </w:rPr>
        <w:t>The class </w:t>
      </w:r>
      <w:proofErr w:type="spellStart"/>
      <w:r w:rsidRPr="008778B7">
        <w:rPr>
          <w:rFonts w:ascii="var(--jp-code-font-family)" w:eastAsia="Times New Roman" w:hAnsi="var(--jp-code-font-family)" w:cs="Courier New"/>
          <w:sz w:val="20"/>
          <w:szCs w:val="20"/>
          <w:bdr w:val="none" w:sz="0" w:space="0" w:color="auto" w:frame="1"/>
        </w:rPr>
        <w:t>MyClass</w:t>
      </w:r>
      <w:proofErr w:type="spellEnd"/>
      <w:r w:rsidRPr="008778B7">
        <w:rPr>
          <w:rFonts w:ascii="Open Sans" w:eastAsia="Times New Roman" w:hAnsi="Open Sans" w:cs="Open Sans"/>
          <w:sz w:val="24"/>
          <w:szCs w:val="24"/>
        </w:rPr>
        <w:t> overwrites both the copy constructor as well as the assignment operator. Inside, the handle to the resource </w:t>
      </w:r>
      <w:r w:rsidRPr="008778B7">
        <w:rPr>
          <w:rFonts w:ascii="var(--jp-code-font-family)" w:eastAsia="Times New Roman" w:hAnsi="var(--jp-code-font-family)" w:cs="Courier New"/>
          <w:sz w:val="20"/>
          <w:szCs w:val="20"/>
          <w:bdr w:val="none" w:sz="0" w:space="0" w:color="auto" w:frame="1"/>
        </w:rPr>
        <w:t>_</w:t>
      </w:r>
      <w:proofErr w:type="spellStart"/>
      <w:r w:rsidRPr="008778B7">
        <w:rPr>
          <w:rFonts w:ascii="var(--jp-code-font-family)" w:eastAsia="Times New Roman" w:hAnsi="var(--jp-code-font-family)" w:cs="Courier New"/>
          <w:sz w:val="20"/>
          <w:szCs w:val="20"/>
          <w:bdr w:val="none" w:sz="0" w:space="0" w:color="auto" w:frame="1"/>
        </w:rPr>
        <w:t>myInt</w:t>
      </w:r>
      <w:proofErr w:type="spellEnd"/>
      <w:r w:rsidRPr="008778B7">
        <w:rPr>
          <w:rFonts w:ascii="Open Sans" w:eastAsia="Times New Roman" w:hAnsi="Open Sans" w:cs="Open Sans"/>
          <w:sz w:val="24"/>
          <w:szCs w:val="24"/>
        </w:rPr>
        <w:t> is first copied from the source object and then set to null so that only a single valid handle exists. After copying, the new object is responsible for properly deleting the memory resource on the heap. The output of the program looks like the following:</w:t>
      </w:r>
    </w:p>
    <w:p w:rsidR="008778B7" w:rsidRPr="008778B7" w:rsidRDefault="008778B7" w:rsidP="008778B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8778B7">
        <w:rPr>
          <w:rFonts w:ascii="var(--jp-code-font-family)" w:eastAsia="Times New Roman" w:hAnsi="var(--jp-code-font-family)" w:cs="Courier New"/>
          <w:sz w:val="20"/>
          <w:szCs w:val="20"/>
          <w:bdr w:val="none" w:sz="0" w:space="0" w:color="auto" w:frame="1"/>
          <w:shd w:val="clear" w:color="auto" w:fill="F7F7F8"/>
        </w:rPr>
        <w:t>resource allocated</w:t>
      </w:r>
    </w:p>
    <w:p w:rsidR="008778B7" w:rsidRPr="008778B7" w:rsidRDefault="008778B7" w:rsidP="008778B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1"/>
          <w:szCs w:val="21"/>
        </w:rPr>
      </w:pPr>
      <w:r w:rsidRPr="008778B7">
        <w:rPr>
          <w:rFonts w:ascii="var(--jp-code-font-family)" w:eastAsia="Times New Roman" w:hAnsi="var(--jp-code-font-family)" w:cs="Courier New"/>
          <w:sz w:val="20"/>
          <w:szCs w:val="20"/>
          <w:bdr w:val="none" w:sz="0" w:space="0" w:color="auto" w:frame="1"/>
          <w:shd w:val="clear" w:color="auto" w:fill="F7F7F8"/>
        </w:rPr>
        <w:t>resource freed</w:t>
      </w:r>
    </w:p>
    <w:p w:rsidR="008778B7" w:rsidRPr="008778B7" w:rsidRDefault="008778B7" w:rsidP="008778B7">
      <w:pPr>
        <w:shd w:val="clear" w:color="auto" w:fill="FFFFFF"/>
        <w:spacing w:after="0" w:line="240" w:lineRule="auto"/>
        <w:rPr>
          <w:rFonts w:ascii="Open Sans" w:eastAsia="Times New Roman" w:hAnsi="Open Sans" w:cs="Open Sans"/>
          <w:sz w:val="24"/>
          <w:szCs w:val="24"/>
        </w:rPr>
      </w:pPr>
      <w:r w:rsidRPr="008778B7">
        <w:rPr>
          <w:rFonts w:ascii="Open Sans" w:eastAsia="Times New Roman" w:hAnsi="Open Sans" w:cs="Open Sans"/>
          <w:sz w:val="24"/>
          <w:szCs w:val="24"/>
        </w:rPr>
        <w:t xml:space="preserve">As can be seen, only a single resource is allocated and freed. </w:t>
      </w:r>
      <w:proofErr w:type="gramStart"/>
      <w:r w:rsidRPr="008778B7">
        <w:rPr>
          <w:rFonts w:ascii="Open Sans" w:eastAsia="Times New Roman" w:hAnsi="Open Sans" w:cs="Open Sans"/>
          <w:sz w:val="24"/>
          <w:szCs w:val="24"/>
        </w:rPr>
        <w:t>So</w:t>
      </w:r>
      <w:proofErr w:type="gramEnd"/>
      <w:r w:rsidRPr="008778B7">
        <w:rPr>
          <w:rFonts w:ascii="Open Sans" w:eastAsia="Times New Roman" w:hAnsi="Open Sans" w:cs="Open Sans"/>
          <w:sz w:val="24"/>
          <w:szCs w:val="24"/>
        </w:rPr>
        <w:t xml:space="preserve"> by passing handles and invalidating them, we can implement a basic version of an exclusive ownership policy. However, this example is not the way exclusive ownership is handled in the standard template library. One problem in this implementation is that for a short time there are effectively two valid handles to the same resource - after the handle has been copied and before it is set to </w:t>
      </w:r>
      <w:proofErr w:type="spellStart"/>
      <w:r w:rsidRPr="008778B7">
        <w:rPr>
          <w:rFonts w:ascii="var(--jp-code-font-family)" w:eastAsia="Times New Roman" w:hAnsi="var(--jp-code-font-family)" w:cs="Courier New"/>
          <w:sz w:val="20"/>
          <w:szCs w:val="20"/>
          <w:bdr w:val="none" w:sz="0" w:space="0" w:color="auto" w:frame="1"/>
        </w:rPr>
        <w:t>nullptr</w:t>
      </w:r>
      <w:proofErr w:type="spellEnd"/>
      <w:r w:rsidRPr="008778B7">
        <w:rPr>
          <w:rFonts w:ascii="Open Sans" w:eastAsia="Times New Roman" w:hAnsi="Open Sans" w:cs="Open Sans"/>
          <w:sz w:val="24"/>
          <w:szCs w:val="24"/>
        </w:rPr>
        <w:t>. In concurrent programs, this would cause a data race for the resource. A much better alternative to handle exclusive ownership in C++ would be to use move semantics, which we will discuss shortly in a very detailed lesson.</w:t>
      </w:r>
    </w:p>
    <w:p w:rsidR="008778B7" w:rsidRDefault="008778B7" w:rsidP="00AF2158"/>
    <w:p w:rsidR="00913969" w:rsidRDefault="00913969" w:rsidP="00AF2158">
      <w:r>
        <w:rPr>
          <w:noProof/>
        </w:rPr>
        <w:lastRenderedPageBreak/>
        <w:drawing>
          <wp:inline distT="0" distB="0" distL="0" distR="0" wp14:anchorId="3BA9F8D9" wp14:editId="74627722">
            <wp:extent cx="5943600" cy="30867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86735"/>
                    </a:xfrm>
                    <a:prstGeom prst="rect">
                      <a:avLst/>
                    </a:prstGeom>
                  </pic:spPr>
                </pic:pic>
              </a:graphicData>
            </a:graphic>
          </wp:inline>
        </w:drawing>
      </w:r>
    </w:p>
    <w:p w:rsidR="008778B7" w:rsidRDefault="008778B7" w:rsidP="008778B7">
      <w:pPr>
        <w:pStyle w:val="Heading2"/>
        <w:spacing w:after="0"/>
        <w:rPr>
          <w:rFonts w:ascii="Open Sans" w:hAnsi="Open Sans" w:cs="Open Sans"/>
          <w:color w:val="11161A"/>
        </w:rPr>
      </w:pPr>
      <w:r>
        <w:rPr>
          <w:rFonts w:ascii="Open Sans" w:hAnsi="Open Sans" w:cs="Open Sans"/>
          <w:color w:val="11161A"/>
        </w:rPr>
        <w:t>Deep copying policy</w:t>
      </w:r>
    </w:p>
    <w:p w:rsidR="008778B7" w:rsidRDefault="008778B7" w:rsidP="008778B7">
      <w:pPr>
        <w:pStyle w:val="NormalWeb"/>
        <w:spacing w:before="0" w:beforeAutospacing="0" w:after="240" w:afterAutospacing="0"/>
        <w:rPr>
          <w:rFonts w:ascii="Open Sans" w:hAnsi="Open Sans" w:cs="Open Sans"/>
          <w:color w:val="11161A"/>
        </w:rPr>
      </w:pPr>
      <w:r>
        <w:rPr>
          <w:rFonts w:ascii="Open Sans" w:hAnsi="Open Sans" w:cs="Open Sans"/>
          <w:color w:val="11161A"/>
        </w:rPr>
        <w:t>With this policy, copying and assigning class instances to each other is possible without the danger of resource conflicts. The idea is to allocate proprietary memory in the destination object and then to copy the content to which the source object handle is pointing into the newly allocated block of memory. This way, the content is preserved during copy or assignment. However, this approach increases the memory demands and the uniqueness of the data is lost: After the deep copy has been made, two versions of the same resource exist in memory.</w:t>
      </w:r>
    </w:p>
    <w:p w:rsidR="008778B7" w:rsidRDefault="008778B7" w:rsidP="008778B7">
      <w:pPr>
        <w:pStyle w:val="NormalWeb"/>
        <w:spacing w:before="0" w:beforeAutospacing="0" w:after="240" w:afterAutospacing="0"/>
        <w:rPr>
          <w:rFonts w:ascii="Open Sans" w:hAnsi="Open Sans" w:cs="Open Sans"/>
          <w:color w:val="11161A"/>
        </w:rPr>
      </w:pPr>
      <w:r>
        <w:rPr>
          <w:rFonts w:ascii="Open Sans" w:hAnsi="Open Sans" w:cs="Open Sans"/>
          <w:color w:val="11161A"/>
        </w:rPr>
        <w:t>Let us look at an example in the code on the right.</w:t>
      </w:r>
    </w:p>
    <w:p w:rsidR="008778B7" w:rsidRDefault="008778B7" w:rsidP="008778B7">
      <w:pPr>
        <w:pStyle w:val="NormalWeb"/>
        <w:spacing w:before="0" w:beforeAutospacing="0" w:after="120" w:afterAutospacing="0"/>
        <w:rPr>
          <w:rFonts w:ascii="Open Sans" w:hAnsi="Open Sans" w:cs="Open Sans"/>
          <w:color w:val="11161A"/>
        </w:rPr>
      </w:pPr>
      <w:r>
        <w:rPr>
          <w:rFonts w:ascii="Open Sans" w:hAnsi="Open Sans" w:cs="Open Sans"/>
          <w:color w:val="11161A"/>
        </w:rPr>
        <w:t xml:space="preserve">The deep-copy version of </w:t>
      </w:r>
      <w:proofErr w:type="spellStart"/>
      <w:r>
        <w:rPr>
          <w:rFonts w:ascii="Open Sans" w:hAnsi="Open Sans" w:cs="Open Sans"/>
          <w:color w:val="11161A"/>
        </w:rPr>
        <w:t>MyClass</w:t>
      </w:r>
      <w:proofErr w:type="spellEnd"/>
      <w:r>
        <w:rPr>
          <w:rFonts w:ascii="Open Sans" w:hAnsi="Open Sans" w:cs="Open Sans"/>
          <w:color w:val="11161A"/>
        </w:rPr>
        <w:t xml:space="preserve"> looks </w:t>
      </w:r>
      <w:proofErr w:type="gramStart"/>
      <w:r>
        <w:rPr>
          <w:rFonts w:ascii="Open Sans" w:hAnsi="Open Sans" w:cs="Open Sans"/>
          <w:color w:val="11161A"/>
        </w:rPr>
        <w:t>similar to</w:t>
      </w:r>
      <w:proofErr w:type="gramEnd"/>
      <w:r>
        <w:rPr>
          <w:rFonts w:ascii="Open Sans" w:hAnsi="Open Sans" w:cs="Open Sans"/>
          <w:color w:val="11161A"/>
        </w:rPr>
        <w:t xml:space="preserve"> the exclusive ownership policy: Both the assignment operator and the copy constructor have been overloaded with the source object passed by reference. But instead of copying the source handle (and then deleting it), a proprietary block of memory is allocated on the heap and the content of the source is copied into it.</w:t>
      </w:r>
    </w:p>
    <w:p w:rsidR="008778B7" w:rsidRDefault="008778B7" w:rsidP="008778B7">
      <w:pPr>
        <w:pStyle w:val="NormalWeb"/>
        <w:spacing w:before="0" w:beforeAutospacing="0" w:after="240" w:afterAutospacing="0"/>
        <w:rPr>
          <w:rFonts w:ascii="Open Sans" w:hAnsi="Open Sans" w:cs="Open Sans"/>
          <w:color w:val="11161A"/>
        </w:rPr>
      </w:pPr>
      <w:r>
        <w:rPr>
          <w:rFonts w:ascii="Open Sans" w:hAnsi="Open Sans" w:cs="Open Sans"/>
          <w:color w:val="11161A"/>
        </w:rPr>
        <w:t>The output of the program looks like the following:</w:t>
      </w:r>
    </w:p>
    <w:p w:rsidR="008778B7" w:rsidRDefault="008778B7" w:rsidP="008778B7">
      <w:pPr>
        <w:pStyle w:val="HTMLPreformatted"/>
        <w:shd w:val="clear" w:color="auto" w:fill="F7F7F8"/>
        <w:rPr>
          <w:rStyle w:val="HTMLCode"/>
          <w:rFonts w:ascii="var(--jp-code-font-family)" w:eastAsiaTheme="majorEastAsia" w:hAnsi="var(--jp-code-font-family)"/>
          <w:color w:val="11161A"/>
          <w:bdr w:val="none" w:sz="0" w:space="0" w:color="auto" w:frame="1"/>
          <w:shd w:val="clear" w:color="auto" w:fill="F7F7F8"/>
        </w:rPr>
      </w:pPr>
      <w:r>
        <w:rPr>
          <w:rStyle w:val="HTMLCode"/>
          <w:rFonts w:ascii="var(--jp-code-font-family)" w:eastAsiaTheme="majorEastAsia" w:hAnsi="var(--jp-code-font-family)"/>
          <w:color w:val="11161A"/>
          <w:bdr w:val="none" w:sz="0" w:space="0" w:color="auto" w:frame="1"/>
          <w:shd w:val="clear" w:color="auto" w:fill="F7F7F8"/>
        </w:rPr>
        <w:t>resource allocated at address 0x100300060</w:t>
      </w:r>
    </w:p>
    <w:p w:rsidR="008778B7" w:rsidRDefault="008778B7" w:rsidP="008778B7">
      <w:pPr>
        <w:pStyle w:val="HTMLPreformatted"/>
        <w:shd w:val="clear" w:color="auto" w:fill="F7F7F8"/>
        <w:rPr>
          <w:rStyle w:val="HTMLCode"/>
          <w:rFonts w:ascii="var(--jp-code-font-family)" w:eastAsiaTheme="majorEastAsia" w:hAnsi="var(--jp-code-font-family)"/>
          <w:color w:val="11161A"/>
          <w:bdr w:val="none" w:sz="0" w:space="0" w:color="auto" w:frame="1"/>
          <w:shd w:val="clear" w:color="auto" w:fill="F7F7F8"/>
        </w:rPr>
      </w:pPr>
      <w:r>
        <w:rPr>
          <w:rStyle w:val="HTMLCode"/>
          <w:rFonts w:ascii="var(--jp-code-font-family)" w:eastAsiaTheme="majorEastAsia" w:hAnsi="var(--jp-code-font-family)"/>
          <w:color w:val="11161A"/>
          <w:bdr w:val="none" w:sz="0" w:space="0" w:color="auto" w:frame="1"/>
          <w:shd w:val="clear" w:color="auto" w:fill="F7F7F8"/>
        </w:rPr>
        <w:t>resource allocated at address 0x100300070 with _</w:t>
      </w:r>
      <w:proofErr w:type="spellStart"/>
      <w:r>
        <w:rPr>
          <w:rStyle w:val="HTMLCode"/>
          <w:rFonts w:ascii="var(--jp-code-font-family)" w:eastAsiaTheme="majorEastAsia" w:hAnsi="var(--jp-code-font-family)"/>
          <w:color w:val="11161A"/>
          <w:bdr w:val="none" w:sz="0" w:space="0" w:color="auto" w:frame="1"/>
          <w:shd w:val="clear" w:color="auto" w:fill="F7F7F8"/>
        </w:rPr>
        <w:t>myInt</w:t>
      </w:r>
      <w:proofErr w:type="spellEnd"/>
      <w:r>
        <w:rPr>
          <w:rStyle w:val="HTMLCode"/>
          <w:rFonts w:ascii="var(--jp-code-font-family)" w:eastAsiaTheme="majorEastAsia" w:hAnsi="var(--jp-code-font-family)"/>
          <w:color w:val="11161A"/>
          <w:bdr w:val="none" w:sz="0" w:space="0" w:color="auto" w:frame="1"/>
          <w:shd w:val="clear" w:color="auto" w:fill="F7F7F8"/>
        </w:rPr>
        <w:t xml:space="preserve"> = 42</w:t>
      </w:r>
    </w:p>
    <w:p w:rsidR="008778B7" w:rsidRDefault="008778B7" w:rsidP="008778B7">
      <w:pPr>
        <w:pStyle w:val="HTMLPreformatted"/>
        <w:shd w:val="clear" w:color="auto" w:fill="F7F7F8"/>
        <w:rPr>
          <w:rStyle w:val="HTMLCode"/>
          <w:rFonts w:ascii="var(--jp-code-font-family)" w:eastAsiaTheme="majorEastAsia" w:hAnsi="var(--jp-code-font-family)"/>
          <w:color w:val="11161A"/>
          <w:bdr w:val="none" w:sz="0" w:space="0" w:color="auto" w:frame="1"/>
          <w:shd w:val="clear" w:color="auto" w:fill="F7F7F8"/>
        </w:rPr>
      </w:pPr>
      <w:r>
        <w:rPr>
          <w:rStyle w:val="HTMLCode"/>
          <w:rFonts w:ascii="var(--jp-code-font-family)" w:eastAsiaTheme="majorEastAsia" w:hAnsi="var(--jp-code-font-family)"/>
          <w:color w:val="11161A"/>
          <w:bdr w:val="none" w:sz="0" w:space="0" w:color="auto" w:frame="1"/>
          <w:shd w:val="clear" w:color="auto" w:fill="F7F7F8"/>
        </w:rPr>
        <w:t>resource allocated at address 0x100300080 with _</w:t>
      </w:r>
      <w:proofErr w:type="spellStart"/>
      <w:r>
        <w:rPr>
          <w:rStyle w:val="HTMLCode"/>
          <w:rFonts w:ascii="var(--jp-code-font-family)" w:eastAsiaTheme="majorEastAsia" w:hAnsi="var(--jp-code-font-family)"/>
          <w:color w:val="11161A"/>
          <w:bdr w:val="none" w:sz="0" w:space="0" w:color="auto" w:frame="1"/>
          <w:shd w:val="clear" w:color="auto" w:fill="F7F7F8"/>
        </w:rPr>
        <w:t>myInt</w:t>
      </w:r>
      <w:proofErr w:type="spellEnd"/>
      <w:r>
        <w:rPr>
          <w:rStyle w:val="HTMLCode"/>
          <w:rFonts w:ascii="var(--jp-code-font-family)" w:eastAsiaTheme="majorEastAsia" w:hAnsi="var(--jp-code-font-family)"/>
          <w:color w:val="11161A"/>
          <w:bdr w:val="none" w:sz="0" w:space="0" w:color="auto" w:frame="1"/>
          <w:shd w:val="clear" w:color="auto" w:fill="F7F7F8"/>
        </w:rPr>
        <w:t xml:space="preserve"> = 42</w:t>
      </w:r>
    </w:p>
    <w:p w:rsidR="008778B7" w:rsidRDefault="008778B7" w:rsidP="008778B7">
      <w:pPr>
        <w:pStyle w:val="HTMLPreformatted"/>
        <w:shd w:val="clear" w:color="auto" w:fill="F7F7F8"/>
        <w:rPr>
          <w:rStyle w:val="HTMLCode"/>
          <w:rFonts w:ascii="var(--jp-code-font-family)" w:eastAsiaTheme="majorEastAsia" w:hAnsi="var(--jp-code-font-family)"/>
          <w:color w:val="11161A"/>
          <w:bdr w:val="none" w:sz="0" w:space="0" w:color="auto" w:frame="1"/>
          <w:shd w:val="clear" w:color="auto" w:fill="F7F7F8"/>
        </w:rPr>
      </w:pPr>
      <w:r>
        <w:rPr>
          <w:rStyle w:val="HTMLCode"/>
          <w:rFonts w:ascii="var(--jp-code-font-family)" w:eastAsiaTheme="majorEastAsia" w:hAnsi="var(--jp-code-font-family)"/>
          <w:color w:val="11161A"/>
          <w:bdr w:val="none" w:sz="0" w:space="0" w:color="auto" w:frame="1"/>
          <w:shd w:val="clear" w:color="auto" w:fill="F7F7F8"/>
        </w:rPr>
        <w:t>resource freed at address 0x100300080</w:t>
      </w:r>
    </w:p>
    <w:p w:rsidR="008778B7" w:rsidRDefault="008778B7" w:rsidP="008778B7">
      <w:pPr>
        <w:pStyle w:val="HTMLPreformatted"/>
        <w:shd w:val="clear" w:color="auto" w:fill="F7F7F8"/>
        <w:rPr>
          <w:rStyle w:val="HTMLCode"/>
          <w:rFonts w:ascii="var(--jp-code-font-family)" w:eastAsiaTheme="majorEastAsia" w:hAnsi="var(--jp-code-font-family)"/>
          <w:color w:val="11161A"/>
          <w:bdr w:val="none" w:sz="0" w:space="0" w:color="auto" w:frame="1"/>
          <w:shd w:val="clear" w:color="auto" w:fill="F7F7F8"/>
        </w:rPr>
      </w:pPr>
      <w:r>
        <w:rPr>
          <w:rStyle w:val="HTMLCode"/>
          <w:rFonts w:ascii="var(--jp-code-font-family)" w:eastAsiaTheme="majorEastAsia" w:hAnsi="var(--jp-code-font-family)"/>
          <w:color w:val="11161A"/>
          <w:bdr w:val="none" w:sz="0" w:space="0" w:color="auto" w:frame="1"/>
          <w:shd w:val="clear" w:color="auto" w:fill="F7F7F8"/>
        </w:rPr>
        <w:t>resource freed at address 0x100300070</w:t>
      </w:r>
    </w:p>
    <w:p w:rsidR="008778B7" w:rsidRDefault="008778B7" w:rsidP="008778B7">
      <w:pPr>
        <w:pStyle w:val="HTMLPreformatted"/>
        <w:shd w:val="clear" w:color="auto" w:fill="F7F7F8"/>
        <w:rPr>
          <w:rFonts w:ascii="var(--jp-code-font-family)" w:hAnsi="var(--jp-code-font-family)"/>
          <w:color w:val="11161A"/>
        </w:rPr>
      </w:pPr>
      <w:r>
        <w:rPr>
          <w:rStyle w:val="HTMLCode"/>
          <w:rFonts w:ascii="var(--jp-code-font-family)" w:eastAsiaTheme="majorEastAsia" w:hAnsi="var(--jp-code-font-family)"/>
          <w:color w:val="11161A"/>
          <w:bdr w:val="none" w:sz="0" w:space="0" w:color="auto" w:frame="1"/>
          <w:shd w:val="clear" w:color="auto" w:fill="F7F7F8"/>
        </w:rPr>
        <w:t>resource freed at address 0x100300060</w:t>
      </w:r>
    </w:p>
    <w:p w:rsidR="008778B7" w:rsidRDefault="008778B7" w:rsidP="008778B7">
      <w:pPr>
        <w:pStyle w:val="NormalWeb"/>
        <w:spacing w:before="0" w:beforeAutospacing="0" w:after="0" w:afterAutospacing="0"/>
        <w:rPr>
          <w:rFonts w:ascii="Open Sans" w:hAnsi="Open Sans" w:cs="Open Sans"/>
          <w:color w:val="11161A"/>
        </w:rPr>
      </w:pPr>
      <w:r>
        <w:rPr>
          <w:rFonts w:ascii="Open Sans" w:hAnsi="Open Sans" w:cs="Open Sans"/>
          <w:color w:val="11161A"/>
        </w:rPr>
        <w:lastRenderedPageBreak/>
        <w:t>As can be seen, all copies have the same value of 42 while the address of the handle differs between </w:t>
      </w:r>
      <w:r>
        <w:rPr>
          <w:rStyle w:val="HTMLCode"/>
          <w:rFonts w:ascii="var(--jp-code-font-family)" w:eastAsiaTheme="majorEastAsia" w:hAnsi="var(--jp-code-font-family)"/>
          <w:color w:val="11161A"/>
          <w:bdr w:val="none" w:sz="0" w:space="0" w:color="auto" w:frame="1"/>
        </w:rPr>
        <w:t>source</w:t>
      </w:r>
      <w:r>
        <w:rPr>
          <w:rFonts w:ascii="Open Sans" w:hAnsi="Open Sans" w:cs="Open Sans"/>
          <w:color w:val="11161A"/>
        </w:rPr>
        <w:t>, </w:t>
      </w:r>
      <w:r>
        <w:rPr>
          <w:rStyle w:val="HTMLCode"/>
          <w:rFonts w:ascii="var(--jp-code-font-family)" w:eastAsiaTheme="majorEastAsia" w:hAnsi="var(--jp-code-font-family)"/>
          <w:color w:val="11161A"/>
          <w:bdr w:val="none" w:sz="0" w:space="0" w:color="auto" w:frame="1"/>
        </w:rPr>
        <w:t>dest1</w:t>
      </w:r>
      <w:r>
        <w:rPr>
          <w:rFonts w:ascii="Open Sans" w:hAnsi="Open Sans" w:cs="Open Sans"/>
          <w:color w:val="11161A"/>
        </w:rPr>
        <w:t> and </w:t>
      </w:r>
      <w:r>
        <w:rPr>
          <w:rStyle w:val="HTMLCode"/>
          <w:rFonts w:ascii="var(--jp-code-font-family)" w:eastAsiaTheme="majorEastAsia" w:hAnsi="var(--jp-code-font-family)"/>
          <w:color w:val="11161A"/>
          <w:bdr w:val="none" w:sz="0" w:space="0" w:color="auto" w:frame="1"/>
        </w:rPr>
        <w:t>dest2</w:t>
      </w:r>
      <w:r>
        <w:rPr>
          <w:rFonts w:ascii="Open Sans" w:hAnsi="Open Sans" w:cs="Open Sans"/>
          <w:color w:val="11161A"/>
        </w:rPr>
        <w:t>.</w:t>
      </w:r>
    </w:p>
    <w:p w:rsidR="008778B7" w:rsidRDefault="008778B7" w:rsidP="008778B7">
      <w:pPr>
        <w:pStyle w:val="NormalWeb"/>
        <w:spacing w:before="0" w:beforeAutospacing="0" w:after="120" w:afterAutospacing="0"/>
        <w:rPr>
          <w:rFonts w:ascii="Open Sans" w:hAnsi="Open Sans" w:cs="Open Sans"/>
          <w:color w:val="11161A"/>
        </w:rPr>
      </w:pPr>
      <w:r>
        <w:rPr>
          <w:rFonts w:ascii="Open Sans" w:hAnsi="Open Sans" w:cs="Open Sans"/>
          <w:color w:val="11161A"/>
        </w:rPr>
        <w:t>To conclude, the following figure illustrates the idea of a deep copy: </w:t>
      </w:r>
      <w:r>
        <w:rPr>
          <w:rFonts w:ascii="Open Sans" w:hAnsi="Open Sans" w:cs="Open Sans"/>
          <w:noProof/>
          <w:color w:val="11161A"/>
        </w:rPr>
        <mc:AlternateContent>
          <mc:Choice Requires="wps">
            <w:drawing>
              <wp:inline distT="0" distB="0" distL="0" distR="0">
                <wp:extent cx="304800" cy="304800"/>
                <wp:effectExtent l="0" t="0" r="0" b="0"/>
                <wp:docPr id="86" name="Rectangle 86"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D2AA27" id="Rectangle 86"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6sj+N7wCAADH&#10;BQAADgAAAAAAAAAAAAAAAAAuAgAAZHJzL2Uyb0RvYy54bWxQSwECLQAUAAYACAAAACEATKDpLNgA&#10;AAADAQAADwAAAAAAAAAAAAAAAAAWBQAAZHJzL2Rvd25yZXYueG1sUEsFBgAAAAAEAAQA8wAAABsG&#10;AAAAAA==&#10;" filled="f" stroked="f">
                <o:lock v:ext="edit" aspectratio="t"/>
                <w10:anchorlock/>
              </v:rect>
            </w:pict>
          </mc:Fallback>
        </mc:AlternateContent>
      </w:r>
    </w:p>
    <w:p w:rsidR="008778B7" w:rsidRDefault="008778B7" w:rsidP="00AF2158">
      <w:r w:rsidRPr="008778B7">
        <w:drawing>
          <wp:inline distT="0" distB="0" distL="0" distR="0" wp14:anchorId="67410586" wp14:editId="7B5B3B77">
            <wp:extent cx="4191000" cy="250430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07489" cy="2514155"/>
                    </a:xfrm>
                    <a:prstGeom prst="rect">
                      <a:avLst/>
                    </a:prstGeom>
                  </pic:spPr>
                </pic:pic>
              </a:graphicData>
            </a:graphic>
          </wp:inline>
        </w:drawing>
      </w:r>
    </w:p>
    <w:p w:rsidR="00913969" w:rsidRDefault="00913969" w:rsidP="00AF2158">
      <w:r>
        <w:rPr>
          <w:noProof/>
        </w:rPr>
        <w:drawing>
          <wp:inline distT="0" distB="0" distL="0" distR="0" wp14:anchorId="651364C1" wp14:editId="0610DC48">
            <wp:extent cx="5943600" cy="30708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70860"/>
                    </a:xfrm>
                    <a:prstGeom prst="rect">
                      <a:avLst/>
                    </a:prstGeom>
                  </pic:spPr>
                </pic:pic>
              </a:graphicData>
            </a:graphic>
          </wp:inline>
        </w:drawing>
      </w:r>
    </w:p>
    <w:p w:rsidR="008778B7" w:rsidRDefault="008778B7" w:rsidP="008778B7">
      <w:pPr>
        <w:pStyle w:val="Heading2"/>
        <w:shd w:val="clear" w:color="auto" w:fill="FFFFFF"/>
        <w:spacing w:after="0"/>
        <w:rPr>
          <w:rFonts w:ascii="Open Sans" w:hAnsi="Open Sans" w:cs="Open Sans"/>
        </w:rPr>
      </w:pPr>
      <w:r>
        <w:rPr>
          <w:rFonts w:ascii="Open Sans" w:hAnsi="Open Sans" w:cs="Open Sans"/>
        </w:rPr>
        <w:t>Shared ownership policy</w:t>
      </w:r>
    </w:p>
    <w:p w:rsidR="008778B7" w:rsidRDefault="008778B7" w:rsidP="008778B7">
      <w:pPr>
        <w:pStyle w:val="NormalWeb"/>
        <w:shd w:val="clear" w:color="auto" w:fill="FFFFFF"/>
        <w:spacing w:before="0" w:beforeAutospacing="0" w:after="0" w:afterAutospacing="0"/>
        <w:rPr>
          <w:rFonts w:ascii="Open Sans" w:hAnsi="Open Sans" w:cs="Open Sans"/>
        </w:rPr>
      </w:pPr>
      <w:r>
        <w:rPr>
          <w:rFonts w:ascii="Open Sans" w:hAnsi="Open Sans" w:cs="Open Sans"/>
        </w:rPr>
        <w:t xml:space="preserve">The last ownership policy we will be discussing in this course implements a shared ownership behavior. The idea is to perform a copy or assignment </w:t>
      </w:r>
      <w:proofErr w:type="gramStart"/>
      <w:r>
        <w:rPr>
          <w:rFonts w:ascii="Open Sans" w:hAnsi="Open Sans" w:cs="Open Sans"/>
        </w:rPr>
        <w:t>similar to</w:t>
      </w:r>
      <w:proofErr w:type="gramEnd"/>
      <w:r>
        <w:rPr>
          <w:rFonts w:ascii="Open Sans" w:hAnsi="Open Sans" w:cs="Open Sans"/>
        </w:rPr>
        <w:t xml:space="preserve"> the default behavior, i.e. copying the handle instead of the content (as with a shallow copy) while at the same time keeping track of the number of instances that also </w:t>
      </w:r>
      <w:r>
        <w:rPr>
          <w:rFonts w:ascii="Open Sans" w:hAnsi="Open Sans" w:cs="Open Sans"/>
        </w:rPr>
        <w:lastRenderedPageBreak/>
        <w:t>point to the same resource. Each time an instance goes out of scope, the counter is decremented. Once the last object is about to be deleted, it can safely deallocate the memory resource. We will see later in this course that this is the central idea of </w:t>
      </w:r>
      <w:proofErr w:type="spellStart"/>
      <w:r>
        <w:rPr>
          <w:rStyle w:val="HTMLCode"/>
          <w:rFonts w:ascii="var(--jp-code-font-family)" w:hAnsi="var(--jp-code-font-family)"/>
          <w:bdr w:val="none" w:sz="0" w:space="0" w:color="auto" w:frame="1"/>
        </w:rPr>
        <w:t>unique_ptr</w:t>
      </w:r>
      <w:proofErr w:type="spellEnd"/>
      <w:r>
        <w:rPr>
          <w:rFonts w:ascii="Open Sans" w:hAnsi="Open Sans" w:cs="Open Sans"/>
        </w:rPr>
        <w:t>, which is a representative of the group of smart pointers.</w:t>
      </w:r>
    </w:p>
    <w:p w:rsidR="008778B7" w:rsidRDefault="008778B7" w:rsidP="008778B7">
      <w:pPr>
        <w:pStyle w:val="NormalWeb"/>
        <w:shd w:val="clear" w:color="auto" w:fill="FFFFFF"/>
        <w:spacing w:before="0" w:beforeAutospacing="0" w:after="120" w:afterAutospacing="0"/>
        <w:rPr>
          <w:rFonts w:ascii="Open Sans" w:hAnsi="Open Sans" w:cs="Open Sans"/>
        </w:rPr>
      </w:pPr>
      <w:r>
        <w:rPr>
          <w:rFonts w:ascii="Open Sans" w:hAnsi="Open Sans" w:cs="Open Sans"/>
        </w:rPr>
        <w:t>The example on the right illustrates the principle.</w:t>
      </w:r>
    </w:p>
    <w:p w:rsidR="008778B7" w:rsidRDefault="008778B7" w:rsidP="008778B7">
      <w:pPr>
        <w:pStyle w:val="NormalWeb"/>
        <w:shd w:val="clear" w:color="auto" w:fill="FFFFFF"/>
        <w:spacing w:before="0" w:beforeAutospacing="0" w:after="120" w:afterAutospacing="0"/>
      </w:pPr>
    </w:p>
    <w:p w:rsidR="00913969" w:rsidRDefault="00913969" w:rsidP="00AF2158">
      <w:r>
        <w:rPr>
          <w:noProof/>
        </w:rPr>
        <w:drawing>
          <wp:inline distT="0" distB="0" distL="0" distR="0" wp14:anchorId="38265550" wp14:editId="0BD88C88">
            <wp:extent cx="6623817" cy="341947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50663" cy="3433334"/>
                    </a:xfrm>
                    <a:prstGeom prst="rect">
                      <a:avLst/>
                    </a:prstGeom>
                  </pic:spPr>
                </pic:pic>
              </a:graphicData>
            </a:graphic>
          </wp:inline>
        </w:drawing>
      </w:r>
    </w:p>
    <w:p w:rsidR="008778B7" w:rsidRPr="008778B7" w:rsidRDefault="008778B7" w:rsidP="008778B7">
      <w:pPr>
        <w:spacing w:after="0" w:line="240" w:lineRule="auto"/>
        <w:rPr>
          <w:rFonts w:ascii="Open Sans" w:eastAsia="Times New Roman" w:hAnsi="Open Sans" w:cs="Open Sans"/>
          <w:color w:val="11161A"/>
          <w:sz w:val="24"/>
          <w:szCs w:val="24"/>
        </w:rPr>
      </w:pPr>
      <w:r w:rsidRPr="008778B7">
        <w:rPr>
          <w:rFonts w:ascii="Open Sans" w:eastAsia="Times New Roman" w:hAnsi="Open Sans" w:cs="Open Sans"/>
          <w:color w:val="11161A"/>
          <w:sz w:val="24"/>
          <w:szCs w:val="24"/>
        </w:rPr>
        <w:t>Note that class </w:t>
      </w:r>
      <w:proofErr w:type="spellStart"/>
      <w:r w:rsidRPr="008778B7">
        <w:rPr>
          <w:rFonts w:ascii="var(--jp-code-font-family)" w:eastAsia="Times New Roman" w:hAnsi="var(--jp-code-font-family)" w:cs="Courier New"/>
          <w:color w:val="11161A"/>
          <w:sz w:val="20"/>
          <w:szCs w:val="20"/>
          <w:bdr w:val="none" w:sz="0" w:space="0" w:color="auto" w:frame="1"/>
        </w:rPr>
        <w:t>MyClass</w:t>
      </w:r>
      <w:proofErr w:type="spellEnd"/>
      <w:r w:rsidRPr="008778B7">
        <w:rPr>
          <w:rFonts w:ascii="Open Sans" w:eastAsia="Times New Roman" w:hAnsi="Open Sans" w:cs="Open Sans"/>
          <w:color w:val="11161A"/>
          <w:sz w:val="24"/>
          <w:szCs w:val="24"/>
        </w:rPr>
        <w:t> now has a static member </w:t>
      </w:r>
      <w:r w:rsidRPr="008778B7">
        <w:rPr>
          <w:rFonts w:ascii="var(--jp-code-font-family)" w:eastAsia="Times New Roman" w:hAnsi="var(--jp-code-font-family)" w:cs="Courier New"/>
          <w:color w:val="11161A"/>
          <w:sz w:val="20"/>
          <w:szCs w:val="20"/>
          <w:bdr w:val="none" w:sz="0" w:space="0" w:color="auto" w:frame="1"/>
        </w:rPr>
        <w:t>_</w:t>
      </w:r>
      <w:proofErr w:type="spellStart"/>
      <w:r w:rsidRPr="008778B7">
        <w:rPr>
          <w:rFonts w:ascii="var(--jp-code-font-family)" w:eastAsia="Times New Roman" w:hAnsi="var(--jp-code-font-family)" w:cs="Courier New"/>
          <w:color w:val="11161A"/>
          <w:sz w:val="20"/>
          <w:szCs w:val="20"/>
          <w:bdr w:val="none" w:sz="0" w:space="0" w:color="auto" w:frame="1"/>
        </w:rPr>
        <w:t>cnt</w:t>
      </w:r>
      <w:proofErr w:type="spellEnd"/>
      <w:r w:rsidRPr="008778B7">
        <w:rPr>
          <w:rFonts w:ascii="Open Sans" w:eastAsia="Times New Roman" w:hAnsi="Open Sans" w:cs="Open Sans"/>
          <w:color w:val="11161A"/>
          <w:sz w:val="24"/>
          <w:szCs w:val="24"/>
        </w:rPr>
        <w:t>, which is incremented every time a new instance of </w:t>
      </w:r>
      <w:proofErr w:type="spellStart"/>
      <w:r w:rsidRPr="008778B7">
        <w:rPr>
          <w:rFonts w:ascii="var(--jp-code-font-family)" w:eastAsia="Times New Roman" w:hAnsi="var(--jp-code-font-family)" w:cs="Courier New"/>
          <w:color w:val="11161A"/>
          <w:sz w:val="20"/>
          <w:szCs w:val="20"/>
          <w:bdr w:val="none" w:sz="0" w:space="0" w:color="auto" w:frame="1"/>
        </w:rPr>
        <w:t>MyClass</w:t>
      </w:r>
      <w:proofErr w:type="spellEnd"/>
      <w:r w:rsidRPr="008778B7">
        <w:rPr>
          <w:rFonts w:ascii="Open Sans" w:eastAsia="Times New Roman" w:hAnsi="Open Sans" w:cs="Open Sans"/>
          <w:color w:val="11161A"/>
          <w:sz w:val="24"/>
          <w:szCs w:val="24"/>
        </w:rPr>
        <w:t> is created and decrement once an instance is deleted. On deletion of the last instance, i.e. when </w:t>
      </w:r>
      <w:r w:rsidRPr="008778B7">
        <w:rPr>
          <w:rFonts w:ascii="var(--jp-code-font-family)" w:eastAsia="Times New Roman" w:hAnsi="var(--jp-code-font-family)" w:cs="Courier New"/>
          <w:color w:val="11161A"/>
          <w:sz w:val="20"/>
          <w:szCs w:val="20"/>
          <w:bdr w:val="none" w:sz="0" w:space="0" w:color="auto" w:frame="1"/>
        </w:rPr>
        <w:t>_</w:t>
      </w:r>
      <w:proofErr w:type="spellStart"/>
      <w:r w:rsidRPr="008778B7">
        <w:rPr>
          <w:rFonts w:ascii="var(--jp-code-font-family)" w:eastAsia="Times New Roman" w:hAnsi="var(--jp-code-font-family)" w:cs="Courier New"/>
          <w:color w:val="11161A"/>
          <w:sz w:val="20"/>
          <w:szCs w:val="20"/>
          <w:bdr w:val="none" w:sz="0" w:space="0" w:color="auto" w:frame="1"/>
        </w:rPr>
        <w:t>cnt</w:t>
      </w:r>
      <w:proofErr w:type="spellEnd"/>
      <w:r w:rsidRPr="008778B7">
        <w:rPr>
          <w:rFonts w:ascii="var(--jp-code-font-family)" w:eastAsia="Times New Roman" w:hAnsi="var(--jp-code-font-family)" w:cs="Courier New"/>
          <w:color w:val="11161A"/>
          <w:sz w:val="20"/>
          <w:szCs w:val="20"/>
          <w:bdr w:val="none" w:sz="0" w:space="0" w:color="auto" w:frame="1"/>
        </w:rPr>
        <w:t>==0</w:t>
      </w:r>
      <w:r w:rsidRPr="008778B7">
        <w:rPr>
          <w:rFonts w:ascii="Open Sans" w:eastAsia="Times New Roman" w:hAnsi="Open Sans" w:cs="Open Sans"/>
          <w:color w:val="11161A"/>
          <w:sz w:val="24"/>
          <w:szCs w:val="24"/>
        </w:rPr>
        <w:t xml:space="preserve">, the block of memory to which the handle points </w:t>
      </w:r>
      <w:proofErr w:type="gramStart"/>
      <w:r w:rsidRPr="008778B7">
        <w:rPr>
          <w:rFonts w:ascii="Open Sans" w:eastAsia="Times New Roman" w:hAnsi="Open Sans" w:cs="Open Sans"/>
          <w:color w:val="11161A"/>
          <w:sz w:val="24"/>
          <w:szCs w:val="24"/>
        </w:rPr>
        <w:t>is</w:t>
      </w:r>
      <w:proofErr w:type="gramEnd"/>
      <w:r w:rsidRPr="008778B7">
        <w:rPr>
          <w:rFonts w:ascii="Open Sans" w:eastAsia="Times New Roman" w:hAnsi="Open Sans" w:cs="Open Sans"/>
          <w:color w:val="11161A"/>
          <w:sz w:val="24"/>
          <w:szCs w:val="24"/>
        </w:rPr>
        <w:t xml:space="preserve"> deallocated.</w:t>
      </w:r>
    </w:p>
    <w:p w:rsidR="008778B7" w:rsidRPr="008778B7" w:rsidRDefault="008778B7" w:rsidP="008778B7">
      <w:pPr>
        <w:spacing w:after="240" w:line="240" w:lineRule="auto"/>
        <w:rPr>
          <w:rFonts w:ascii="Open Sans" w:eastAsia="Times New Roman" w:hAnsi="Open Sans" w:cs="Open Sans"/>
          <w:color w:val="11161A"/>
          <w:sz w:val="24"/>
          <w:szCs w:val="24"/>
        </w:rPr>
      </w:pPr>
      <w:r w:rsidRPr="008778B7">
        <w:rPr>
          <w:rFonts w:ascii="Open Sans" w:eastAsia="Times New Roman" w:hAnsi="Open Sans" w:cs="Open Sans"/>
          <w:color w:val="11161A"/>
          <w:sz w:val="24"/>
          <w:szCs w:val="24"/>
        </w:rPr>
        <w:t>The output of the program is the following:</w:t>
      </w:r>
    </w:p>
    <w:p w:rsidR="008778B7" w:rsidRPr="008778B7" w:rsidRDefault="008778B7" w:rsidP="008778B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8778B7">
        <w:rPr>
          <w:rFonts w:ascii="var(--jp-code-font-family)" w:eastAsia="Times New Roman" w:hAnsi="var(--jp-code-font-family)" w:cs="Courier New"/>
          <w:color w:val="11161A"/>
          <w:sz w:val="20"/>
          <w:szCs w:val="20"/>
          <w:bdr w:val="none" w:sz="0" w:space="0" w:color="auto" w:frame="1"/>
          <w:shd w:val="clear" w:color="auto" w:fill="F7F7F8"/>
        </w:rPr>
        <w:t>resource allocated at address 0x100300060</w:t>
      </w:r>
    </w:p>
    <w:p w:rsidR="008778B7" w:rsidRPr="008778B7" w:rsidRDefault="008778B7" w:rsidP="008778B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8778B7">
        <w:rPr>
          <w:rFonts w:ascii="var(--jp-code-font-family)" w:eastAsia="Times New Roman" w:hAnsi="var(--jp-code-font-family)" w:cs="Courier New"/>
          <w:color w:val="11161A"/>
          <w:sz w:val="20"/>
          <w:szCs w:val="20"/>
          <w:bdr w:val="none" w:sz="0" w:space="0" w:color="auto" w:frame="1"/>
          <w:shd w:val="clear" w:color="auto" w:fill="F7F7F8"/>
        </w:rPr>
        <w:t>2 instances with handles to address 0x100300060 with _</w:t>
      </w:r>
      <w:proofErr w:type="spellStart"/>
      <w:r w:rsidRPr="008778B7">
        <w:rPr>
          <w:rFonts w:ascii="var(--jp-code-font-family)" w:eastAsia="Times New Roman" w:hAnsi="var(--jp-code-font-family)" w:cs="Courier New"/>
          <w:color w:val="11161A"/>
          <w:sz w:val="20"/>
          <w:szCs w:val="20"/>
          <w:bdr w:val="none" w:sz="0" w:space="0" w:color="auto" w:frame="1"/>
          <w:shd w:val="clear" w:color="auto" w:fill="F7F7F8"/>
        </w:rPr>
        <w:t>myInt</w:t>
      </w:r>
      <w:proofErr w:type="spellEnd"/>
      <w:r w:rsidRPr="008778B7">
        <w:rPr>
          <w:rFonts w:ascii="var(--jp-code-font-family)" w:eastAsia="Times New Roman" w:hAnsi="var(--jp-code-font-family)" w:cs="Courier New"/>
          <w:color w:val="11161A"/>
          <w:sz w:val="20"/>
          <w:szCs w:val="20"/>
          <w:bdr w:val="none" w:sz="0" w:space="0" w:color="auto" w:frame="1"/>
          <w:shd w:val="clear" w:color="auto" w:fill="F7F7F8"/>
        </w:rPr>
        <w:t xml:space="preserve"> = 42</w:t>
      </w:r>
    </w:p>
    <w:p w:rsidR="008778B7" w:rsidRPr="008778B7" w:rsidRDefault="008778B7" w:rsidP="008778B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8778B7">
        <w:rPr>
          <w:rFonts w:ascii="var(--jp-code-font-family)" w:eastAsia="Times New Roman" w:hAnsi="var(--jp-code-font-family)" w:cs="Courier New"/>
          <w:color w:val="11161A"/>
          <w:sz w:val="20"/>
          <w:szCs w:val="20"/>
          <w:bdr w:val="none" w:sz="0" w:space="0" w:color="auto" w:frame="1"/>
          <w:shd w:val="clear" w:color="auto" w:fill="F7F7F8"/>
        </w:rPr>
        <w:t>3 instances with handles to address 0x100300060 with _</w:t>
      </w:r>
      <w:proofErr w:type="spellStart"/>
      <w:r w:rsidRPr="008778B7">
        <w:rPr>
          <w:rFonts w:ascii="var(--jp-code-font-family)" w:eastAsia="Times New Roman" w:hAnsi="var(--jp-code-font-family)" w:cs="Courier New"/>
          <w:color w:val="11161A"/>
          <w:sz w:val="20"/>
          <w:szCs w:val="20"/>
          <w:bdr w:val="none" w:sz="0" w:space="0" w:color="auto" w:frame="1"/>
          <w:shd w:val="clear" w:color="auto" w:fill="F7F7F8"/>
        </w:rPr>
        <w:t>myInt</w:t>
      </w:r>
      <w:proofErr w:type="spellEnd"/>
      <w:r w:rsidRPr="008778B7">
        <w:rPr>
          <w:rFonts w:ascii="var(--jp-code-font-family)" w:eastAsia="Times New Roman" w:hAnsi="var(--jp-code-font-family)" w:cs="Courier New"/>
          <w:color w:val="11161A"/>
          <w:sz w:val="20"/>
          <w:szCs w:val="20"/>
          <w:bdr w:val="none" w:sz="0" w:space="0" w:color="auto" w:frame="1"/>
          <w:shd w:val="clear" w:color="auto" w:fill="F7F7F8"/>
        </w:rPr>
        <w:t xml:space="preserve"> = 42</w:t>
      </w:r>
    </w:p>
    <w:p w:rsidR="008778B7" w:rsidRPr="008778B7" w:rsidRDefault="008778B7" w:rsidP="008778B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8778B7">
        <w:rPr>
          <w:rFonts w:ascii="var(--jp-code-font-family)" w:eastAsia="Times New Roman" w:hAnsi="var(--jp-code-font-family)" w:cs="Courier New"/>
          <w:color w:val="11161A"/>
          <w:sz w:val="20"/>
          <w:szCs w:val="20"/>
          <w:bdr w:val="none" w:sz="0" w:space="0" w:color="auto" w:frame="1"/>
          <w:shd w:val="clear" w:color="auto" w:fill="F7F7F8"/>
        </w:rPr>
        <w:t>4 instances with handles to address 0x100300060 with _</w:t>
      </w:r>
      <w:proofErr w:type="spellStart"/>
      <w:r w:rsidRPr="008778B7">
        <w:rPr>
          <w:rFonts w:ascii="var(--jp-code-font-family)" w:eastAsia="Times New Roman" w:hAnsi="var(--jp-code-font-family)" w:cs="Courier New"/>
          <w:color w:val="11161A"/>
          <w:sz w:val="20"/>
          <w:szCs w:val="20"/>
          <w:bdr w:val="none" w:sz="0" w:space="0" w:color="auto" w:frame="1"/>
          <w:shd w:val="clear" w:color="auto" w:fill="F7F7F8"/>
        </w:rPr>
        <w:t>myInt</w:t>
      </w:r>
      <w:proofErr w:type="spellEnd"/>
      <w:r w:rsidRPr="008778B7">
        <w:rPr>
          <w:rFonts w:ascii="var(--jp-code-font-family)" w:eastAsia="Times New Roman" w:hAnsi="var(--jp-code-font-family)" w:cs="Courier New"/>
          <w:color w:val="11161A"/>
          <w:sz w:val="20"/>
          <w:szCs w:val="20"/>
          <w:bdr w:val="none" w:sz="0" w:space="0" w:color="auto" w:frame="1"/>
          <w:shd w:val="clear" w:color="auto" w:fill="F7F7F8"/>
        </w:rPr>
        <w:t xml:space="preserve"> = 42</w:t>
      </w:r>
    </w:p>
    <w:p w:rsidR="008778B7" w:rsidRPr="008778B7" w:rsidRDefault="008778B7" w:rsidP="008778B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8778B7">
        <w:rPr>
          <w:rFonts w:ascii="var(--jp-code-font-family)" w:eastAsia="Times New Roman" w:hAnsi="var(--jp-code-font-family)" w:cs="Courier New"/>
          <w:color w:val="11161A"/>
          <w:sz w:val="20"/>
          <w:szCs w:val="20"/>
          <w:bdr w:val="none" w:sz="0" w:space="0" w:color="auto" w:frame="1"/>
          <w:shd w:val="clear" w:color="auto" w:fill="F7F7F8"/>
        </w:rPr>
        <w:t>instance at address 0x7ffeefbff6f8 goes out of scope with _</w:t>
      </w:r>
      <w:proofErr w:type="spellStart"/>
      <w:r w:rsidRPr="008778B7">
        <w:rPr>
          <w:rFonts w:ascii="var(--jp-code-font-family)" w:eastAsia="Times New Roman" w:hAnsi="var(--jp-code-font-family)" w:cs="Courier New"/>
          <w:color w:val="11161A"/>
          <w:sz w:val="20"/>
          <w:szCs w:val="20"/>
          <w:bdr w:val="none" w:sz="0" w:space="0" w:color="auto" w:frame="1"/>
          <w:shd w:val="clear" w:color="auto" w:fill="F7F7F8"/>
        </w:rPr>
        <w:t>cnt</w:t>
      </w:r>
      <w:proofErr w:type="spellEnd"/>
      <w:r w:rsidRPr="008778B7">
        <w:rPr>
          <w:rFonts w:ascii="var(--jp-code-font-family)" w:eastAsia="Times New Roman" w:hAnsi="var(--jp-code-font-family)" w:cs="Courier New"/>
          <w:color w:val="11161A"/>
          <w:sz w:val="20"/>
          <w:szCs w:val="20"/>
          <w:bdr w:val="none" w:sz="0" w:space="0" w:color="auto" w:frame="1"/>
          <w:shd w:val="clear" w:color="auto" w:fill="F7F7F8"/>
        </w:rPr>
        <w:t xml:space="preserve"> = 3</w:t>
      </w:r>
    </w:p>
    <w:p w:rsidR="008778B7" w:rsidRPr="008778B7" w:rsidRDefault="008778B7" w:rsidP="008778B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8778B7">
        <w:rPr>
          <w:rFonts w:ascii="var(--jp-code-font-family)" w:eastAsia="Times New Roman" w:hAnsi="var(--jp-code-font-family)" w:cs="Courier New"/>
          <w:color w:val="11161A"/>
          <w:sz w:val="20"/>
          <w:szCs w:val="20"/>
          <w:bdr w:val="none" w:sz="0" w:space="0" w:color="auto" w:frame="1"/>
          <w:shd w:val="clear" w:color="auto" w:fill="F7F7F8"/>
        </w:rPr>
        <w:t>instance at address 0x7ffeefbff700 goes out of scope with _</w:t>
      </w:r>
      <w:proofErr w:type="spellStart"/>
      <w:r w:rsidRPr="008778B7">
        <w:rPr>
          <w:rFonts w:ascii="var(--jp-code-font-family)" w:eastAsia="Times New Roman" w:hAnsi="var(--jp-code-font-family)" w:cs="Courier New"/>
          <w:color w:val="11161A"/>
          <w:sz w:val="20"/>
          <w:szCs w:val="20"/>
          <w:bdr w:val="none" w:sz="0" w:space="0" w:color="auto" w:frame="1"/>
          <w:shd w:val="clear" w:color="auto" w:fill="F7F7F8"/>
        </w:rPr>
        <w:t>cnt</w:t>
      </w:r>
      <w:proofErr w:type="spellEnd"/>
      <w:r w:rsidRPr="008778B7">
        <w:rPr>
          <w:rFonts w:ascii="var(--jp-code-font-family)" w:eastAsia="Times New Roman" w:hAnsi="var(--jp-code-font-family)" w:cs="Courier New"/>
          <w:color w:val="11161A"/>
          <w:sz w:val="20"/>
          <w:szCs w:val="20"/>
          <w:bdr w:val="none" w:sz="0" w:space="0" w:color="auto" w:frame="1"/>
          <w:shd w:val="clear" w:color="auto" w:fill="F7F7F8"/>
        </w:rPr>
        <w:t xml:space="preserve"> = 2</w:t>
      </w:r>
    </w:p>
    <w:p w:rsidR="008778B7" w:rsidRPr="008778B7" w:rsidRDefault="008778B7" w:rsidP="008778B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8778B7">
        <w:rPr>
          <w:rFonts w:ascii="var(--jp-code-font-family)" w:eastAsia="Times New Roman" w:hAnsi="var(--jp-code-font-family)" w:cs="Courier New"/>
          <w:color w:val="11161A"/>
          <w:sz w:val="20"/>
          <w:szCs w:val="20"/>
          <w:bdr w:val="none" w:sz="0" w:space="0" w:color="auto" w:frame="1"/>
          <w:shd w:val="clear" w:color="auto" w:fill="F7F7F8"/>
        </w:rPr>
        <w:t>instance at address 0x7ffeefbff718 goes out of scope with _</w:t>
      </w:r>
      <w:proofErr w:type="spellStart"/>
      <w:r w:rsidRPr="008778B7">
        <w:rPr>
          <w:rFonts w:ascii="var(--jp-code-font-family)" w:eastAsia="Times New Roman" w:hAnsi="var(--jp-code-font-family)" w:cs="Courier New"/>
          <w:color w:val="11161A"/>
          <w:sz w:val="20"/>
          <w:szCs w:val="20"/>
          <w:bdr w:val="none" w:sz="0" w:space="0" w:color="auto" w:frame="1"/>
          <w:shd w:val="clear" w:color="auto" w:fill="F7F7F8"/>
        </w:rPr>
        <w:t>cnt</w:t>
      </w:r>
      <w:proofErr w:type="spellEnd"/>
      <w:r w:rsidRPr="008778B7">
        <w:rPr>
          <w:rFonts w:ascii="var(--jp-code-font-family)" w:eastAsia="Times New Roman" w:hAnsi="var(--jp-code-font-family)" w:cs="Courier New"/>
          <w:color w:val="11161A"/>
          <w:sz w:val="20"/>
          <w:szCs w:val="20"/>
          <w:bdr w:val="none" w:sz="0" w:space="0" w:color="auto" w:frame="1"/>
          <w:shd w:val="clear" w:color="auto" w:fill="F7F7F8"/>
        </w:rPr>
        <w:t xml:space="preserve"> = 1</w:t>
      </w:r>
    </w:p>
    <w:p w:rsidR="008778B7" w:rsidRPr="008778B7" w:rsidRDefault="008778B7" w:rsidP="008778B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rPr>
      </w:pPr>
      <w:r w:rsidRPr="008778B7">
        <w:rPr>
          <w:rFonts w:ascii="var(--jp-code-font-family)" w:eastAsia="Times New Roman" w:hAnsi="var(--jp-code-font-family)" w:cs="Courier New"/>
          <w:color w:val="11161A"/>
          <w:sz w:val="20"/>
          <w:szCs w:val="20"/>
          <w:bdr w:val="none" w:sz="0" w:space="0" w:color="auto" w:frame="1"/>
          <w:shd w:val="clear" w:color="auto" w:fill="F7F7F8"/>
        </w:rPr>
        <w:t>resource freed at address 0x100300060</w:t>
      </w:r>
    </w:p>
    <w:p w:rsidR="008778B7" w:rsidRDefault="008778B7" w:rsidP="008778B7">
      <w:pPr>
        <w:spacing w:after="120" w:line="240" w:lineRule="auto"/>
        <w:rPr>
          <w:rFonts w:ascii="Open Sans" w:eastAsia="Times New Roman" w:hAnsi="Open Sans" w:cs="Open Sans"/>
          <w:color w:val="11161A"/>
          <w:sz w:val="24"/>
          <w:szCs w:val="24"/>
        </w:rPr>
      </w:pPr>
      <w:r w:rsidRPr="008778B7">
        <w:rPr>
          <w:rFonts w:ascii="Open Sans" w:eastAsia="Times New Roman" w:hAnsi="Open Sans" w:cs="Open Sans"/>
          <w:color w:val="11161A"/>
          <w:sz w:val="24"/>
          <w:szCs w:val="24"/>
        </w:rPr>
        <w:t>As can be seen, the memory is released only once as soon as the reference counter reaches zero.</w:t>
      </w:r>
    </w:p>
    <w:p w:rsidR="008778B7" w:rsidRDefault="008778B7" w:rsidP="008778B7">
      <w:pPr>
        <w:spacing w:after="120" w:line="240" w:lineRule="auto"/>
        <w:rPr>
          <w:rFonts w:ascii="Open Sans" w:eastAsia="Times New Roman" w:hAnsi="Open Sans" w:cs="Open Sans"/>
          <w:color w:val="11161A"/>
          <w:sz w:val="24"/>
          <w:szCs w:val="24"/>
        </w:rPr>
      </w:pPr>
    </w:p>
    <w:p w:rsidR="00913969" w:rsidRPr="00AF2158" w:rsidRDefault="00913969" w:rsidP="008778B7">
      <w:pPr>
        <w:spacing w:after="120" w:line="240" w:lineRule="auto"/>
        <w:rPr>
          <w:rFonts w:ascii="Open Sans" w:eastAsia="Times New Roman" w:hAnsi="Open Sans" w:cs="Open Sans"/>
          <w:b/>
          <w:bCs/>
          <w:color w:val="2E3D49"/>
        </w:rPr>
      </w:pPr>
      <w:r w:rsidRPr="00AF2158">
        <w:rPr>
          <w:rFonts w:ascii="Open Sans" w:eastAsia="Times New Roman" w:hAnsi="Open Sans" w:cs="Open Sans"/>
          <w:b/>
          <w:bCs/>
          <w:color w:val="2E3D49"/>
        </w:rPr>
        <w:lastRenderedPageBreak/>
        <w:t>The Rule of Three</w:t>
      </w:r>
    </w:p>
    <w:p w:rsidR="00913969" w:rsidRPr="00AF2158" w:rsidRDefault="00913969" w:rsidP="00913969">
      <w:pPr>
        <w:shd w:val="clear" w:color="auto" w:fill="FFFFFF"/>
        <w:spacing w:after="225" w:line="240" w:lineRule="auto"/>
        <w:textAlignment w:val="baseline"/>
        <w:rPr>
          <w:rFonts w:ascii="Open Sans" w:eastAsia="Times New Roman" w:hAnsi="Open Sans" w:cs="Open Sans"/>
          <w:color w:val="4F4F4F"/>
        </w:rPr>
      </w:pPr>
      <w:r w:rsidRPr="00AF2158">
        <w:rPr>
          <w:rFonts w:ascii="Open Sans" w:eastAsia="Times New Roman" w:hAnsi="Open Sans" w:cs="Open Sans"/>
          <w:color w:val="4F4F4F"/>
        </w:rPr>
        <w:t>In the previous examples we have taken a first look at several copying policies:</w:t>
      </w:r>
    </w:p>
    <w:p w:rsidR="00913969" w:rsidRPr="00AF2158" w:rsidRDefault="00913969" w:rsidP="00EB042C">
      <w:pPr>
        <w:numPr>
          <w:ilvl w:val="0"/>
          <w:numId w:val="19"/>
        </w:numPr>
        <w:shd w:val="clear" w:color="auto" w:fill="FFFFFF"/>
        <w:spacing w:after="0" w:line="240" w:lineRule="auto"/>
        <w:ind w:left="0"/>
        <w:textAlignment w:val="baseline"/>
        <w:rPr>
          <w:rFonts w:ascii="inherit" w:eastAsia="Times New Roman" w:hAnsi="inherit" w:cs="Open Sans"/>
          <w:color w:val="4F4F4F"/>
        </w:rPr>
      </w:pPr>
      <w:r w:rsidRPr="00AF2158">
        <w:rPr>
          <w:rFonts w:ascii="inherit" w:eastAsia="Times New Roman" w:hAnsi="inherit" w:cs="Open Sans"/>
          <w:color w:val="4F4F4F"/>
        </w:rPr>
        <w:t>Default copying</w:t>
      </w:r>
    </w:p>
    <w:p w:rsidR="00913969" w:rsidRPr="00AF2158" w:rsidRDefault="00913969" w:rsidP="00EB042C">
      <w:pPr>
        <w:numPr>
          <w:ilvl w:val="0"/>
          <w:numId w:val="19"/>
        </w:numPr>
        <w:shd w:val="clear" w:color="auto" w:fill="FFFFFF"/>
        <w:spacing w:after="0" w:line="240" w:lineRule="auto"/>
        <w:ind w:left="0"/>
        <w:textAlignment w:val="baseline"/>
        <w:rPr>
          <w:rFonts w:ascii="inherit" w:eastAsia="Times New Roman" w:hAnsi="inherit" w:cs="Open Sans"/>
          <w:color w:val="4F4F4F"/>
        </w:rPr>
      </w:pPr>
      <w:r w:rsidRPr="00AF2158">
        <w:rPr>
          <w:rFonts w:ascii="inherit" w:eastAsia="Times New Roman" w:hAnsi="inherit" w:cs="Open Sans"/>
          <w:color w:val="4F4F4F"/>
        </w:rPr>
        <w:t>No copying</w:t>
      </w:r>
    </w:p>
    <w:p w:rsidR="00913969" w:rsidRPr="00AF2158" w:rsidRDefault="00913969" w:rsidP="00EB042C">
      <w:pPr>
        <w:numPr>
          <w:ilvl w:val="0"/>
          <w:numId w:val="19"/>
        </w:numPr>
        <w:shd w:val="clear" w:color="auto" w:fill="FFFFFF"/>
        <w:spacing w:after="0" w:line="240" w:lineRule="auto"/>
        <w:ind w:left="0"/>
        <w:textAlignment w:val="baseline"/>
        <w:rPr>
          <w:rFonts w:ascii="inherit" w:eastAsia="Times New Roman" w:hAnsi="inherit" w:cs="Open Sans"/>
          <w:color w:val="4F4F4F"/>
        </w:rPr>
      </w:pPr>
      <w:r w:rsidRPr="00AF2158">
        <w:rPr>
          <w:rFonts w:ascii="inherit" w:eastAsia="Times New Roman" w:hAnsi="inherit" w:cs="Open Sans"/>
          <w:color w:val="4F4F4F"/>
        </w:rPr>
        <w:t>Exclusive ownership</w:t>
      </w:r>
    </w:p>
    <w:p w:rsidR="00913969" w:rsidRPr="00AF2158" w:rsidRDefault="00913969" w:rsidP="00EB042C">
      <w:pPr>
        <w:numPr>
          <w:ilvl w:val="0"/>
          <w:numId w:val="19"/>
        </w:numPr>
        <w:shd w:val="clear" w:color="auto" w:fill="FFFFFF"/>
        <w:spacing w:after="0" w:line="240" w:lineRule="auto"/>
        <w:ind w:left="0"/>
        <w:textAlignment w:val="baseline"/>
        <w:rPr>
          <w:rFonts w:ascii="inherit" w:eastAsia="Times New Roman" w:hAnsi="inherit" w:cs="Open Sans"/>
          <w:color w:val="4F4F4F"/>
        </w:rPr>
      </w:pPr>
      <w:r w:rsidRPr="00AF2158">
        <w:rPr>
          <w:rFonts w:ascii="inherit" w:eastAsia="Times New Roman" w:hAnsi="inherit" w:cs="Open Sans"/>
          <w:color w:val="4F4F4F"/>
        </w:rPr>
        <w:t>Deep copying</w:t>
      </w:r>
    </w:p>
    <w:p w:rsidR="00913969" w:rsidRPr="00AF2158" w:rsidRDefault="00913969" w:rsidP="00EB042C">
      <w:pPr>
        <w:numPr>
          <w:ilvl w:val="0"/>
          <w:numId w:val="19"/>
        </w:numPr>
        <w:shd w:val="clear" w:color="auto" w:fill="FFFFFF"/>
        <w:spacing w:after="0" w:line="240" w:lineRule="auto"/>
        <w:ind w:left="0"/>
        <w:textAlignment w:val="baseline"/>
        <w:rPr>
          <w:rFonts w:ascii="inherit" w:eastAsia="Times New Roman" w:hAnsi="inherit" w:cs="Open Sans"/>
          <w:color w:val="4F4F4F"/>
        </w:rPr>
      </w:pPr>
      <w:r w:rsidRPr="00AF2158">
        <w:rPr>
          <w:rFonts w:ascii="inherit" w:eastAsia="Times New Roman" w:hAnsi="inherit" w:cs="Open Sans"/>
          <w:color w:val="4F4F4F"/>
        </w:rPr>
        <w:t>Shared ownership</w:t>
      </w:r>
    </w:p>
    <w:p w:rsidR="00913969" w:rsidRPr="00AF2158" w:rsidRDefault="00913969" w:rsidP="00913969">
      <w:pPr>
        <w:shd w:val="clear" w:color="auto" w:fill="FFFFFF"/>
        <w:spacing w:after="225" w:line="240" w:lineRule="auto"/>
        <w:textAlignment w:val="baseline"/>
        <w:rPr>
          <w:rFonts w:ascii="Open Sans" w:eastAsia="Times New Roman" w:hAnsi="Open Sans" w:cs="Open Sans"/>
          <w:color w:val="4F4F4F"/>
        </w:rPr>
      </w:pPr>
      <w:r w:rsidRPr="00AF2158">
        <w:rPr>
          <w:rFonts w:ascii="Open Sans" w:eastAsia="Times New Roman" w:hAnsi="Open Sans" w:cs="Open Sans"/>
          <w:color w:val="4F4F4F"/>
        </w:rPr>
        <w:t>In the first example we have seen that the default implementation of the copy constructor does not consider the "special" needs of a class which allocates and deallocates a shared resource on the heap. The problem with implicitly using the default copy constructor or assignment operator is that programmers are not forced to consider the implications for the memory management policy of their program. In the case of the first example, this leads to a segmentation fault and thus a program crash.</w:t>
      </w:r>
    </w:p>
    <w:p w:rsidR="00913969" w:rsidRDefault="00913969" w:rsidP="00913969">
      <w:pPr>
        <w:shd w:val="clear" w:color="auto" w:fill="FFFFFF"/>
        <w:spacing w:after="0" w:line="240" w:lineRule="auto"/>
        <w:textAlignment w:val="baseline"/>
        <w:rPr>
          <w:rFonts w:ascii="Open Sans" w:eastAsia="Times New Roman" w:hAnsi="Open Sans" w:cs="Open Sans"/>
          <w:color w:val="4F4F4F"/>
        </w:rPr>
      </w:pPr>
      <w:r w:rsidRPr="00AF2158">
        <w:rPr>
          <w:rFonts w:ascii="Open Sans" w:eastAsia="Times New Roman" w:hAnsi="Open Sans" w:cs="Open Sans"/>
          <w:color w:val="4F4F4F"/>
        </w:rPr>
        <w:t>In order to properly manage memory allocation, deallocation and copying behavior, we have seen that there is an intricate relationship between destructor, copy constructor and copy assignment operator. To this end, the </w:t>
      </w:r>
      <w:r w:rsidRPr="00AF2158">
        <w:rPr>
          <w:rFonts w:ascii="inherit" w:eastAsia="Times New Roman" w:hAnsi="inherit" w:cs="Open Sans"/>
          <w:b/>
          <w:bCs/>
          <w:color w:val="4F4F4F"/>
          <w:bdr w:val="none" w:sz="0" w:space="0" w:color="auto" w:frame="1"/>
        </w:rPr>
        <w:t>Rule of Three</w:t>
      </w:r>
      <w:r w:rsidRPr="00AF2158">
        <w:rPr>
          <w:rFonts w:ascii="Open Sans" w:eastAsia="Times New Roman" w:hAnsi="Open Sans" w:cs="Open Sans"/>
          <w:color w:val="4F4F4F"/>
        </w:rPr>
        <w:t> states that if a class needs to have an overloaded copy constructor, copy assignment operator, ~or~ destructor, then it must also implement the other two as well to ensure that memory is managed consistently. As we have seen, the copy constructor and copy assignment operator (which are often almost identical) control how the resource gets copied between objects while the destructor manages the resource deletion.</w:t>
      </w:r>
    </w:p>
    <w:p w:rsidR="00913969" w:rsidRPr="00AF2158" w:rsidRDefault="00913969" w:rsidP="00913969">
      <w:pPr>
        <w:shd w:val="clear" w:color="auto" w:fill="FFFFFF"/>
        <w:spacing w:after="0" w:line="240" w:lineRule="auto"/>
        <w:textAlignment w:val="baseline"/>
        <w:rPr>
          <w:rFonts w:ascii="Open Sans" w:eastAsia="Times New Roman" w:hAnsi="Open Sans" w:cs="Open Sans"/>
          <w:color w:val="4F4F4F"/>
        </w:rPr>
      </w:pPr>
    </w:p>
    <w:p w:rsidR="00913969" w:rsidRPr="00AF2158" w:rsidRDefault="00913969" w:rsidP="00913969">
      <w:pPr>
        <w:shd w:val="clear" w:color="auto" w:fill="FFFFFF"/>
        <w:spacing w:after="0" w:line="240" w:lineRule="auto"/>
        <w:textAlignment w:val="baseline"/>
        <w:rPr>
          <w:rFonts w:ascii="Open Sans" w:eastAsia="Times New Roman" w:hAnsi="Open Sans" w:cs="Open Sans"/>
          <w:color w:val="4F4F4F"/>
        </w:rPr>
      </w:pPr>
      <w:r w:rsidRPr="00AF2158">
        <w:rPr>
          <w:rFonts w:ascii="Open Sans" w:eastAsia="Times New Roman" w:hAnsi="Open Sans" w:cs="Open Sans"/>
          <w:color w:val="4F4F4F"/>
        </w:rPr>
        <w:t>You may have noted that in the previous code example, the class </w:t>
      </w:r>
      <w:proofErr w:type="spellStart"/>
      <w:r w:rsidRPr="00AF2158">
        <w:rPr>
          <w:rFonts w:ascii="Consolas" w:eastAsia="Times New Roman" w:hAnsi="Consolas" w:cs="Courier New"/>
          <w:color w:val="0F2B3D"/>
          <w:bdr w:val="single" w:sz="6" w:space="0" w:color="B4B9BD" w:frame="1"/>
          <w:shd w:val="clear" w:color="auto" w:fill="F7F7F8"/>
        </w:rPr>
        <w:t>SharedCopy</w:t>
      </w:r>
      <w:proofErr w:type="spellEnd"/>
      <w:r w:rsidRPr="00AF2158">
        <w:rPr>
          <w:rFonts w:ascii="Open Sans" w:eastAsia="Times New Roman" w:hAnsi="Open Sans" w:cs="Open Sans"/>
          <w:color w:val="4F4F4F"/>
        </w:rPr>
        <w:t> does not implement the assignment operator. This is a violation of the </w:t>
      </w:r>
      <w:r w:rsidRPr="00AF2158">
        <w:rPr>
          <w:rFonts w:ascii="inherit" w:eastAsia="Times New Roman" w:hAnsi="inherit" w:cs="Open Sans"/>
          <w:b/>
          <w:bCs/>
          <w:color w:val="4F4F4F"/>
          <w:bdr w:val="none" w:sz="0" w:space="0" w:color="auto" w:frame="1"/>
        </w:rPr>
        <w:t>Rule of Three</w:t>
      </w:r>
      <w:r w:rsidRPr="00AF2158">
        <w:rPr>
          <w:rFonts w:ascii="Open Sans" w:eastAsia="Times New Roman" w:hAnsi="Open Sans" w:cs="Open Sans"/>
          <w:color w:val="4F4F4F"/>
        </w:rPr>
        <w:t> and thus, if we were to use something like </w:t>
      </w:r>
      <w:r w:rsidRPr="00AF2158">
        <w:rPr>
          <w:rFonts w:ascii="Consolas" w:eastAsia="Times New Roman" w:hAnsi="Consolas" w:cs="Courier New"/>
          <w:color w:val="0F2B3D"/>
          <w:bdr w:val="single" w:sz="6" w:space="0" w:color="B4B9BD" w:frame="1"/>
          <w:shd w:val="clear" w:color="auto" w:fill="F7F7F8"/>
        </w:rPr>
        <w:t>destination3 = source</w:t>
      </w:r>
      <w:r w:rsidRPr="00AF2158">
        <w:rPr>
          <w:rFonts w:ascii="Open Sans" w:eastAsia="Times New Roman" w:hAnsi="Open Sans" w:cs="Open Sans"/>
          <w:color w:val="4F4F4F"/>
        </w:rPr>
        <w:t> instead of </w:t>
      </w:r>
      <w:proofErr w:type="spellStart"/>
      <w:r w:rsidRPr="00AF2158">
        <w:rPr>
          <w:rFonts w:ascii="Consolas" w:eastAsia="Times New Roman" w:hAnsi="Consolas" w:cs="Courier New"/>
          <w:color w:val="0F2B3D"/>
          <w:bdr w:val="single" w:sz="6" w:space="0" w:color="B4B9BD" w:frame="1"/>
          <w:shd w:val="clear" w:color="auto" w:fill="F7F7F8"/>
        </w:rPr>
        <w:t>SharedCopy</w:t>
      </w:r>
      <w:proofErr w:type="spellEnd"/>
      <w:r w:rsidRPr="00AF2158">
        <w:rPr>
          <w:rFonts w:ascii="Consolas" w:eastAsia="Times New Roman" w:hAnsi="Consolas" w:cs="Courier New"/>
          <w:color w:val="0F2B3D"/>
          <w:bdr w:val="single" w:sz="6" w:space="0" w:color="B4B9BD" w:frame="1"/>
          <w:shd w:val="clear" w:color="auto" w:fill="F7F7F8"/>
        </w:rPr>
        <w:t xml:space="preserve"> destination3(source)</w:t>
      </w:r>
      <w:r w:rsidRPr="00AF2158">
        <w:rPr>
          <w:rFonts w:ascii="Open Sans" w:eastAsia="Times New Roman" w:hAnsi="Open Sans" w:cs="Open Sans"/>
          <w:color w:val="4F4F4F"/>
        </w:rPr>
        <w:t>, the counter variable would not be properly decremented.</w:t>
      </w:r>
    </w:p>
    <w:p w:rsidR="00913969" w:rsidRPr="00AF2158" w:rsidRDefault="00913969" w:rsidP="00913969">
      <w:pPr>
        <w:shd w:val="clear" w:color="auto" w:fill="FFFFFF"/>
        <w:spacing w:after="225" w:line="240" w:lineRule="auto"/>
        <w:textAlignment w:val="baseline"/>
        <w:rPr>
          <w:rFonts w:ascii="Open Sans" w:eastAsia="Times New Roman" w:hAnsi="Open Sans" w:cs="Open Sans"/>
          <w:color w:val="4F4F4F"/>
        </w:rPr>
      </w:pPr>
      <w:r w:rsidRPr="00AF2158">
        <w:rPr>
          <w:rFonts w:ascii="Open Sans" w:eastAsia="Times New Roman" w:hAnsi="Open Sans" w:cs="Open Sans"/>
          <w:color w:val="4F4F4F"/>
        </w:rPr>
        <w:t xml:space="preserve">The copying policies discussed in this chapter are the basis for a powerful concept in C++11 - smart pointers. But before we discuss these, we need to go into further detail on move semantics, which is a prerequisite you need to learn more about so you can properly understand the exclusive ownership policy as well as the Rule of Five, both of which we will discuss very soon. But before we discuss move semantics, we need to </w:t>
      </w:r>
      <w:proofErr w:type="gramStart"/>
      <w:r w:rsidRPr="00AF2158">
        <w:rPr>
          <w:rFonts w:ascii="Open Sans" w:eastAsia="Times New Roman" w:hAnsi="Open Sans" w:cs="Open Sans"/>
          <w:color w:val="4F4F4F"/>
        </w:rPr>
        <w:t>look into</w:t>
      </w:r>
      <w:proofErr w:type="gramEnd"/>
      <w:r w:rsidRPr="00AF2158">
        <w:rPr>
          <w:rFonts w:ascii="Open Sans" w:eastAsia="Times New Roman" w:hAnsi="Open Sans" w:cs="Open Sans"/>
          <w:color w:val="4F4F4F"/>
        </w:rPr>
        <w:t xml:space="preserve"> the concept of </w:t>
      </w:r>
      <w:proofErr w:type="spellStart"/>
      <w:r w:rsidRPr="00AF2158">
        <w:rPr>
          <w:rFonts w:ascii="Open Sans" w:eastAsia="Times New Roman" w:hAnsi="Open Sans" w:cs="Open Sans"/>
          <w:color w:val="4F4F4F"/>
        </w:rPr>
        <w:t>lvalues</w:t>
      </w:r>
      <w:proofErr w:type="spellEnd"/>
      <w:r w:rsidRPr="00AF2158">
        <w:rPr>
          <w:rFonts w:ascii="Open Sans" w:eastAsia="Times New Roman" w:hAnsi="Open Sans" w:cs="Open Sans"/>
          <w:color w:val="4F4F4F"/>
        </w:rPr>
        <w:t xml:space="preserve"> and </w:t>
      </w:r>
      <w:proofErr w:type="spellStart"/>
      <w:r w:rsidRPr="00AF2158">
        <w:rPr>
          <w:rFonts w:ascii="Open Sans" w:eastAsia="Times New Roman" w:hAnsi="Open Sans" w:cs="Open Sans"/>
          <w:color w:val="4F4F4F"/>
        </w:rPr>
        <w:t>rvalues</w:t>
      </w:r>
      <w:proofErr w:type="spellEnd"/>
      <w:r w:rsidRPr="00AF2158">
        <w:rPr>
          <w:rFonts w:ascii="Open Sans" w:eastAsia="Times New Roman" w:hAnsi="Open Sans" w:cs="Open Sans"/>
          <w:color w:val="4F4F4F"/>
        </w:rPr>
        <w:t xml:space="preserve"> in the next section.</w:t>
      </w:r>
    </w:p>
    <w:p w:rsidR="00913969" w:rsidRPr="00AF2158" w:rsidRDefault="00913969" w:rsidP="00913969">
      <w:pPr>
        <w:shd w:val="clear" w:color="auto" w:fill="FFFFFF"/>
        <w:spacing w:before="540" w:after="0" w:line="320" w:lineRule="atLeast"/>
        <w:textAlignment w:val="baseline"/>
        <w:outlineLvl w:val="1"/>
        <w:rPr>
          <w:rFonts w:ascii="Open Sans" w:eastAsia="Times New Roman" w:hAnsi="Open Sans" w:cs="Open Sans"/>
          <w:b/>
          <w:bCs/>
          <w:color w:val="2E3D49"/>
        </w:rPr>
      </w:pPr>
      <w:r w:rsidRPr="00AF2158">
        <w:rPr>
          <w:rFonts w:ascii="Open Sans" w:eastAsia="Times New Roman" w:hAnsi="Open Sans" w:cs="Open Sans"/>
          <w:b/>
          <w:bCs/>
          <w:color w:val="2E3D49"/>
        </w:rPr>
        <w:t>Outro</w:t>
      </w:r>
    </w:p>
    <w:p w:rsidR="00913969" w:rsidRPr="00913969" w:rsidRDefault="00913969" w:rsidP="00913969">
      <w:hyperlink r:id="rId26" w:history="1">
        <w:r w:rsidRPr="00913969">
          <w:rPr>
            <w:rStyle w:val="Hyperlink"/>
          </w:rPr>
          <w:t>https://youtu.be/i25M0YmWs7Y</w:t>
        </w:r>
      </w:hyperlink>
    </w:p>
    <w:p w:rsidR="00913969" w:rsidRDefault="00913969" w:rsidP="00AF2158"/>
    <w:p w:rsidR="008778B7" w:rsidRDefault="008778B7" w:rsidP="00AF2158"/>
    <w:p w:rsidR="008778B7" w:rsidRDefault="008778B7" w:rsidP="00AF2158"/>
    <w:p w:rsidR="008778B7" w:rsidRDefault="008778B7" w:rsidP="00AF2158"/>
    <w:p w:rsidR="00AF2158" w:rsidRDefault="00AF2158" w:rsidP="00EB042C">
      <w:pPr>
        <w:pStyle w:val="ListParagraph"/>
        <w:numPr>
          <w:ilvl w:val="0"/>
          <w:numId w:val="18"/>
        </w:numPr>
      </w:pPr>
      <w:proofErr w:type="spellStart"/>
      <w:r>
        <w:lastRenderedPageBreak/>
        <w:t>Lvalues</w:t>
      </w:r>
      <w:proofErr w:type="spellEnd"/>
      <w:r>
        <w:t xml:space="preserve"> and </w:t>
      </w:r>
      <w:proofErr w:type="spellStart"/>
      <w:r>
        <w:t>Rvalues</w:t>
      </w:r>
      <w:proofErr w:type="spellEnd"/>
    </w:p>
    <w:p w:rsidR="00A34314" w:rsidRDefault="00A34314" w:rsidP="00A34314">
      <w:hyperlink r:id="rId27" w:history="1">
        <w:r w:rsidRPr="009E4F38">
          <w:rPr>
            <w:rStyle w:val="Hyperlink"/>
          </w:rPr>
          <w:t>https://youtu.be/QCI9DixUUNk</w:t>
        </w:r>
      </w:hyperlink>
    </w:p>
    <w:p w:rsidR="00A34314" w:rsidRDefault="00812F3C" w:rsidP="00A34314">
      <w:r>
        <w:rPr>
          <w:noProof/>
        </w:rPr>
        <w:drawing>
          <wp:inline distT="0" distB="0" distL="0" distR="0" wp14:anchorId="11C91F8E" wp14:editId="6A8F40D7">
            <wp:extent cx="5943600" cy="30778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77845"/>
                    </a:xfrm>
                    <a:prstGeom prst="rect">
                      <a:avLst/>
                    </a:prstGeom>
                  </pic:spPr>
                </pic:pic>
              </a:graphicData>
            </a:graphic>
          </wp:inline>
        </w:drawing>
      </w:r>
    </w:p>
    <w:p w:rsidR="008778B7" w:rsidRPr="008778B7" w:rsidRDefault="008778B7" w:rsidP="008778B7">
      <w:pPr>
        <w:spacing w:before="100" w:beforeAutospacing="1" w:after="0" w:afterAutospacing="1" w:line="240" w:lineRule="auto"/>
        <w:outlineLvl w:val="1"/>
        <w:rPr>
          <w:rFonts w:ascii="Open Sans" w:eastAsia="Times New Roman" w:hAnsi="Open Sans" w:cs="Open Sans"/>
          <w:b/>
          <w:bCs/>
          <w:color w:val="11161A"/>
          <w:sz w:val="20"/>
          <w:szCs w:val="20"/>
        </w:rPr>
      </w:pPr>
      <w:r w:rsidRPr="008778B7">
        <w:rPr>
          <w:rFonts w:ascii="Open Sans" w:eastAsia="Times New Roman" w:hAnsi="Open Sans" w:cs="Open Sans"/>
          <w:b/>
          <w:bCs/>
          <w:color w:val="11161A"/>
          <w:sz w:val="20"/>
          <w:szCs w:val="20"/>
        </w:rPr>
        <w:t xml:space="preserve">What are </w:t>
      </w:r>
      <w:proofErr w:type="spellStart"/>
      <w:r w:rsidRPr="008778B7">
        <w:rPr>
          <w:rFonts w:ascii="Open Sans" w:eastAsia="Times New Roman" w:hAnsi="Open Sans" w:cs="Open Sans"/>
          <w:b/>
          <w:bCs/>
          <w:color w:val="11161A"/>
          <w:sz w:val="20"/>
          <w:szCs w:val="20"/>
        </w:rPr>
        <w:t>lvalues</w:t>
      </w:r>
      <w:proofErr w:type="spellEnd"/>
      <w:r w:rsidRPr="008778B7">
        <w:rPr>
          <w:rFonts w:ascii="Open Sans" w:eastAsia="Times New Roman" w:hAnsi="Open Sans" w:cs="Open Sans"/>
          <w:b/>
          <w:bCs/>
          <w:color w:val="11161A"/>
          <w:sz w:val="20"/>
          <w:szCs w:val="20"/>
        </w:rPr>
        <w:t xml:space="preserve"> and </w:t>
      </w:r>
      <w:proofErr w:type="spellStart"/>
      <w:r w:rsidRPr="008778B7">
        <w:rPr>
          <w:rFonts w:ascii="Open Sans" w:eastAsia="Times New Roman" w:hAnsi="Open Sans" w:cs="Open Sans"/>
          <w:b/>
          <w:bCs/>
          <w:color w:val="11161A"/>
          <w:sz w:val="20"/>
          <w:szCs w:val="20"/>
        </w:rPr>
        <w:t>rvalues</w:t>
      </w:r>
      <w:proofErr w:type="spellEnd"/>
      <w:r w:rsidRPr="008778B7">
        <w:rPr>
          <w:rFonts w:ascii="Open Sans" w:eastAsia="Times New Roman" w:hAnsi="Open Sans" w:cs="Open Sans"/>
          <w:b/>
          <w:bCs/>
          <w:color w:val="11161A"/>
          <w:sz w:val="20"/>
          <w:szCs w:val="20"/>
        </w:rPr>
        <w:t>?</w:t>
      </w:r>
    </w:p>
    <w:p w:rsidR="008778B7" w:rsidRPr="008778B7" w:rsidRDefault="008778B7" w:rsidP="008778B7">
      <w:pPr>
        <w:spacing w:after="240" w:line="240" w:lineRule="auto"/>
        <w:rPr>
          <w:rFonts w:ascii="Open Sans" w:eastAsia="Times New Roman" w:hAnsi="Open Sans" w:cs="Open Sans"/>
          <w:color w:val="11161A"/>
          <w:sz w:val="20"/>
          <w:szCs w:val="20"/>
        </w:rPr>
      </w:pPr>
      <w:r w:rsidRPr="008778B7">
        <w:rPr>
          <w:rFonts w:ascii="Open Sans" w:eastAsia="Times New Roman" w:hAnsi="Open Sans" w:cs="Open Sans"/>
          <w:color w:val="11161A"/>
          <w:sz w:val="20"/>
          <w:szCs w:val="20"/>
        </w:rPr>
        <w:t xml:space="preserve">A good grasp of </w:t>
      </w:r>
      <w:proofErr w:type="spellStart"/>
      <w:r w:rsidRPr="008778B7">
        <w:rPr>
          <w:rFonts w:ascii="Open Sans" w:eastAsia="Times New Roman" w:hAnsi="Open Sans" w:cs="Open Sans"/>
          <w:color w:val="11161A"/>
          <w:sz w:val="20"/>
          <w:szCs w:val="20"/>
        </w:rPr>
        <w:t>lvalues</w:t>
      </w:r>
      <w:proofErr w:type="spellEnd"/>
      <w:r w:rsidRPr="008778B7">
        <w:rPr>
          <w:rFonts w:ascii="Open Sans" w:eastAsia="Times New Roman" w:hAnsi="Open Sans" w:cs="Open Sans"/>
          <w:color w:val="11161A"/>
          <w:sz w:val="20"/>
          <w:szCs w:val="20"/>
        </w:rPr>
        <w:t xml:space="preserve"> and </w:t>
      </w:r>
      <w:proofErr w:type="spellStart"/>
      <w:r w:rsidRPr="008778B7">
        <w:rPr>
          <w:rFonts w:ascii="Open Sans" w:eastAsia="Times New Roman" w:hAnsi="Open Sans" w:cs="Open Sans"/>
          <w:color w:val="11161A"/>
          <w:sz w:val="20"/>
          <w:szCs w:val="20"/>
        </w:rPr>
        <w:t>rvalues</w:t>
      </w:r>
      <w:proofErr w:type="spellEnd"/>
      <w:r w:rsidRPr="008778B7">
        <w:rPr>
          <w:rFonts w:ascii="Open Sans" w:eastAsia="Times New Roman" w:hAnsi="Open Sans" w:cs="Open Sans"/>
          <w:color w:val="11161A"/>
          <w:sz w:val="20"/>
          <w:szCs w:val="20"/>
        </w:rPr>
        <w:t xml:space="preserve"> in C++ is essential for understanding the more advanced concepts of </w:t>
      </w:r>
      <w:proofErr w:type="spellStart"/>
      <w:r w:rsidRPr="008778B7">
        <w:rPr>
          <w:rFonts w:ascii="Open Sans" w:eastAsia="Times New Roman" w:hAnsi="Open Sans" w:cs="Open Sans"/>
          <w:color w:val="11161A"/>
          <w:sz w:val="20"/>
          <w:szCs w:val="20"/>
        </w:rPr>
        <w:t>rvalue</w:t>
      </w:r>
      <w:proofErr w:type="spellEnd"/>
      <w:r w:rsidRPr="008778B7">
        <w:rPr>
          <w:rFonts w:ascii="Open Sans" w:eastAsia="Times New Roman" w:hAnsi="Open Sans" w:cs="Open Sans"/>
          <w:color w:val="11161A"/>
          <w:sz w:val="20"/>
          <w:szCs w:val="20"/>
        </w:rPr>
        <w:t xml:space="preserve"> references and motion semantics.</w:t>
      </w:r>
    </w:p>
    <w:p w:rsidR="008778B7" w:rsidRPr="008778B7" w:rsidRDefault="008778B7" w:rsidP="008778B7">
      <w:pPr>
        <w:spacing w:after="240" w:line="240" w:lineRule="auto"/>
        <w:rPr>
          <w:rFonts w:ascii="Open Sans" w:eastAsia="Times New Roman" w:hAnsi="Open Sans" w:cs="Open Sans"/>
          <w:color w:val="11161A"/>
          <w:sz w:val="20"/>
          <w:szCs w:val="20"/>
        </w:rPr>
      </w:pPr>
      <w:r w:rsidRPr="008778B7">
        <w:rPr>
          <w:rFonts w:ascii="Open Sans" w:eastAsia="Times New Roman" w:hAnsi="Open Sans" w:cs="Open Sans"/>
          <w:color w:val="11161A"/>
          <w:sz w:val="20"/>
          <w:szCs w:val="20"/>
        </w:rPr>
        <w:t>Let us start by stating that every expression in C++ has a type and belongs to a value category. When objects are created, copied or moved during the evaluation of an expression, the compiler uses these value expressions to decide which method to call or which operator to use.</w:t>
      </w:r>
    </w:p>
    <w:p w:rsidR="008778B7" w:rsidRPr="003C4629" w:rsidRDefault="008778B7" w:rsidP="008778B7">
      <w:pPr>
        <w:spacing w:after="240" w:line="240" w:lineRule="auto"/>
        <w:rPr>
          <w:rFonts w:ascii="Open Sans" w:eastAsia="Times New Roman" w:hAnsi="Open Sans" w:cs="Open Sans"/>
          <w:color w:val="11161A"/>
          <w:sz w:val="20"/>
          <w:szCs w:val="20"/>
        </w:rPr>
      </w:pPr>
      <w:r w:rsidRPr="008778B7">
        <w:rPr>
          <w:rFonts w:ascii="Open Sans" w:eastAsia="Times New Roman" w:hAnsi="Open Sans" w:cs="Open Sans"/>
          <w:color w:val="11161A"/>
          <w:sz w:val="20"/>
          <w:szCs w:val="20"/>
        </w:rPr>
        <w:t>Prior to C++11, there were only two value categories, now there are as many as five of them:</w:t>
      </w:r>
    </w:p>
    <w:p w:rsidR="008778B7" w:rsidRPr="008778B7" w:rsidRDefault="008778B7" w:rsidP="008778B7">
      <w:pPr>
        <w:spacing w:after="240" w:line="240" w:lineRule="auto"/>
        <w:rPr>
          <w:rFonts w:ascii="Open Sans" w:eastAsia="Times New Roman" w:hAnsi="Open Sans" w:cs="Open Sans"/>
          <w:color w:val="11161A"/>
          <w:sz w:val="24"/>
          <w:szCs w:val="24"/>
        </w:rPr>
      </w:pPr>
      <w:r w:rsidRPr="008778B7">
        <w:drawing>
          <wp:inline distT="0" distB="0" distL="0" distR="0" wp14:anchorId="7ED0961D" wp14:editId="0A11DC4D">
            <wp:extent cx="4524375" cy="196442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37856" cy="1970282"/>
                    </a:xfrm>
                    <a:prstGeom prst="rect">
                      <a:avLst/>
                    </a:prstGeom>
                  </pic:spPr>
                </pic:pic>
              </a:graphicData>
            </a:graphic>
          </wp:inline>
        </w:drawing>
      </w:r>
    </w:p>
    <w:p w:rsidR="008778B7" w:rsidRPr="008778B7" w:rsidRDefault="008778B7" w:rsidP="008778B7">
      <w:pPr>
        <w:spacing w:after="240" w:line="240" w:lineRule="auto"/>
        <w:rPr>
          <w:rFonts w:ascii="Open Sans" w:eastAsia="Times New Roman" w:hAnsi="Open Sans" w:cs="Open Sans"/>
          <w:color w:val="11161A"/>
          <w:sz w:val="24"/>
          <w:szCs w:val="24"/>
        </w:rPr>
      </w:pPr>
      <w:r w:rsidRPr="008778B7">
        <w:rPr>
          <w:rFonts w:ascii="Open Sans" w:eastAsia="Times New Roman" w:hAnsi="Open Sans" w:cs="Open Sans"/>
          <w:noProof/>
          <w:color w:val="11161A"/>
          <w:sz w:val="24"/>
          <w:szCs w:val="24"/>
        </w:rPr>
        <mc:AlternateContent>
          <mc:Choice Requires="wps">
            <w:drawing>
              <wp:inline distT="0" distB="0" distL="0" distR="0">
                <wp:extent cx="304800" cy="304800"/>
                <wp:effectExtent l="0" t="0" r="0" b="0"/>
                <wp:docPr id="88" name="Rectangle 88"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19AC94" id="Rectangle 88" o:spid="_x0000_s1026" alt="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A+DNm+uwIAAMcF&#10;AAAOAAAAAAAAAAAAAAAAAC4CAABkcnMvZTJvRG9jLnhtbFBLAQItABQABgAIAAAAIQBMoOks2AAA&#10;AAMBAAAPAAAAAAAAAAAAAAAAABUFAABkcnMvZG93bnJldi54bWxQSwUGAAAAAAQABADzAAAAGgYA&#10;AAAA&#10;" filled="f" stroked="f">
                <o:lock v:ext="edit" aspectratio="t"/>
                <w10:anchorlock/>
              </v:rect>
            </w:pict>
          </mc:Fallback>
        </mc:AlternateContent>
      </w:r>
    </w:p>
    <w:p w:rsidR="008778B7" w:rsidRPr="008778B7" w:rsidRDefault="008778B7" w:rsidP="008778B7">
      <w:pPr>
        <w:spacing w:after="240" w:line="240" w:lineRule="auto"/>
        <w:rPr>
          <w:rFonts w:ascii="Open Sans" w:eastAsia="Times New Roman" w:hAnsi="Open Sans" w:cs="Open Sans"/>
          <w:color w:val="11161A"/>
          <w:sz w:val="20"/>
          <w:szCs w:val="20"/>
        </w:rPr>
      </w:pPr>
      <w:r w:rsidRPr="008778B7">
        <w:rPr>
          <w:rFonts w:ascii="Open Sans" w:eastAsia="Times New Roman" w:hAnsi="Open Sans" w:cs="Open Sans"/>
          <w:color w:val="11161A"/>
          <w:sz w:val="20"/>
          <w:szCs w:val="20"/>
        </w:rPr>
        <w:lastRenderedPageBreak/>
        <w:t xml:space="preserve">To keep it short, we do not want to go into all categories, but limit ourselves to </w:t>
      </w:r>
      <w:proofErr w:type="spellStart"/>
      <w:r w:rsidRPr="008778B7">
        <w:rPr>
          <w:rFonts w:ascii="Open Sans" w:eastAsia="Times New Roman" w:hAnsi="Open Sans" w:cs="Open Sans"/>
          <w:color w:val="11161A"/>
          <w:sz w:val="20"/>
          <w:szCs w:val="20"/>
        </w:rPr>
        <w:t>lvalues</w:t>
      </w:r>
      <w:proofErr w:type="spellEnd"/>
      <w:r w:rsidRPr="008778B7">
        <w:rPr>
          <w:rFonts w:ascii="Open Sans" w:eastAsia="Times New Roman" w:hAnsi="Open Sans" w:cs="Open Sans"/>
          <w:color w:val="11161A"/>
          <w:sz w:val="20"/>
          <w:szCs w:val="20"/>
        </w:rPr>
        <w:t xml:space="preserve"> and </w:t>
      </w:r>
      <w:proofErr w:type="spellStart"/>
      <w:r w:rsidRPr="008778B7">
        <w:rPr>
          <w:rFonts w:ascii="Open Sans" w:eastAsia="Times New Roman" w:hAnsi="Open Sans" w:cs="Open Sans"/>
          <w:color w:val="11161A"/>
          <w:sz w:val="20"/>
          <w:szCs w:val="20"/>
        </w:rPr>
        <w:t>prvalues</w:t>
      </w:r>
      <w:proofErr w:type="spellEnd"/>
      <w:r w:rsidRPr="008778B7">
        <w:rPr>
          <w:rFonts w:ascii="Open Sans" w:eastAsia="Times New Roman" w:hAnsi="Open Sans" w:cs="Open Sans"/>
          <w:color w:val="11161A"/>
          <w:sz w:val="20"/>
          <w:szCs w:val="20"/>
        </w:rPr>
        <w:t>:</w:t>
      </w:r>
    </w:p>
    <w:p w:rsidR="008778B7" w:rsidRPr="008778B7" w:rsidRDefault="008778B7" w:rsidP="00EB042C">
      <w:pPr>
        <w:numPr>
          <w:ilvl w:val="0"/>
          <w:numId w:val="20"/>
        </w:numPr>
        <w:spacing w:after="0" w:line="240" w:lineRule="auto"/>
        <w:rPr>
          <w:rFonts w:ascii="Open Sans" w:eastAsia="Times New Roman" w:hAnsi="Open Sans" w:cs="Open Sans"/>
          <w:color w:val="11161A"/>
          <w:sz w:val="20"/>
          <w:szCs w:val="20"/>
        </w:rPr>
      </w:pPr>
      <w:proofErr w:type="spellStart"/>
      <w:r w:rsidRPr="008778B7">
        <w:rPr>
          <w:rFonts w:ascii="Open Sans" w:eastAsia="Times New Roman" w:hAnsi="Open Sans" w:cs="Open Sans"/>
          <w:b/>
          <w:bCs/>
          <w:color w:val="11161A"/>
          <w:sz w:val="20"/>
          <w:szCs w:val="20"/>
        </w:rPr>
        <w:t>Lvalues</w:t>
      </w:r>
      <w:proofErr w:type="spellEnd"/>
      <w:r w:rsidRPr="008778B7">
        <w:rPr>
          <w:rFonts w:ascii="Open Sans" w:eastAsia="Times New Roman" w:hAnsi="Open Sans" w:cs="Open Sans"/>
          <w:color w:val="11161A"/>
          <w:sz w:val="20"/>
          <w:szCs w:val="20"/>
        </w:rPr>
        <w:t> have an address that can be accessed. They are expressions whose evaluation by the compiler determines the identity of objects or functions.</w:t>
      </w:r>
    </w:p>
    <w:p w:rsidR="008778B7" w:rsidRPr="008778B7" w:rsidRDefault="008778B7" w:rsidP="00EB042C">
      <w:pPr>
        <w:numPr>
          <w:ilvl w:val="0"/>
          <w:numId w:val="20"/>
        </w:numPr>
        <w:spacing w:after="0" w:line="240" w:lineRule="auto"/>
        <w:rPr>
          <w:rFonts w:ascii="Open Sans" w:eastAsia="Times New Roman" w:hAnsi="Open Sans" w:cs="Open Sans"/>
          <w:color w:val="11161A"/>
          <w:sz w:val="20"/>
          <w:szCs w:val="20"/>
        </w:rPr>
      </w:pPr>
      <w:proofErr w:type="spellStart"/>
      <w:r w:rsidRPr="008778B7">
        <w:rPr>
          <w:rFonts w:ascii="Open Sans" w:eastAsia="Times New Roman" w:hAnsi="Open Sans" w:cs="Open Sans"/>
          <w:b/>
          <w:bCs/>
          <w:color w:val="11161A"/>
          <w:sz w:val="20"/>
          <w:szCs w:val="20"/>
        </w:rPr>
        <w:t>Prvalues</w:t>
      </w:r>
      <w:proofErr w:type="spellEnd"/>
      <w:r w:rsidRPr="008778B7">
        <w:rPr>
          <w:rFonts w:ascii="Open Sans" w:eastAsia="Times New Roman" w:hAnsi="Open Sans" w:cs="Open Sans"/>
          <w:color w:val="11161A"/>
          <w:sz w:val="20"/>
          <w:szCs w:val="20"/>
        </w:rPr>
        <w:t> do not have an address that is accessible directly. They are temporary expressions used to initialize objects or compute the value of the operand of an operator.</w:t>
      </w:r>
    </w:p>
    <w:p w:rsidR="008778B7" w:rsidRPr="008778B7" w:rsidRDefault="008778B7" w:rsidP="008778B7">
      <w:pPr>
        <w:spacing w:after="0" w:line="240" w:lineRule="auto"/>
        <w:rPr>
          <w:rFonts w:ascii="Open Sans" w:eastAsia="Times New Roman" w:hAnsi="Open Sans" w:cs="Open Sans"/>
          <w:color w:val="11161A"/>
          <w:sz w:val="20"/>
          <w:szCs w:val="20"/>
        </w:rPr>
      </w:pPr>
      <w:r w:rsidRPr="008778B7">
        <w:rPr>
          <w:rFonts w:ascii="Open Sans" w:eastAsia="Times New Roman" w:hAnsi="Open Sans" w:cs="Open Sans"/>
          <w:color w:val="11161A"/>
          <w:sz w:val="20"/>
          <w:szCs w:val="20"/>
        </w:rPr>
        <w:t>For the sake of simplicity and for compliance with many tutorials, videos and books about the topic, let us refer to </w:t>
      </w:r>
      <w:proofErr w:type="spellStart"/>
      <w:r w:rsidRPr="008778B7">
        <w:rPr>
          <w:rFonts w:ascii="Open Sans" w:eastAsia="Times New Roman" w:hAnsi="Open Sans" w:cs="Open Sans"/>
          <w:i/>
          <w:iCs/>
          <w:color w:val="11161A"/>
          <w:sz w:val="20"/>
          <w:szCs w:val="20"/>
        </w:rPr>
        <w:t>prvalues</w:t>
      </w:r>
      <w:proofErr w:type="spellEnd"/>
      <w:r w:rsidRPr="008778B7">
        <w:rPr>
          <w:rFonts w:ascii="Open Sans" w:eastAsia="Times New Roman" w:hAnsi="Open Sans" w:cs="Open Sans"/>
          <w:color w:val="11161A"/>
          <w:sz w:val="20"/>
          <w:szCs w:val="20"/>
        </w:rPr>
        <w:t> as </w:t>
      </w:r>
      <w:proofErr w:type="spellStart"/>
      <w:r w:rsidRPr="008778B7">
        <w:rPr>
          <w:rFonts w:ascii="Open Sans" w:eastAsia="Times New Roman" w:hAnsi="Open Sans" w:cs="Open Sans"/>
          <w:i/>
          <w:iCs/>
          <w:color w:val="11161A"/>
          <w:sz w:val="20"/>
          <w:szCs w:val="20"/>
        </w:rPr>
        <w:t>rvalues</w:t>
      </w:r>
      <w:proofErr w:type="spellEnd"/>
      <w:r w:rsidRPr="008778B7">
        <w:rPr>
          <w:rFonts w:ascii="Open Sans" w:eastAsia="Times New Roman" w:hAnsi="Open Sans" w:cs="Open Sans"/>
          <w:color w:val="11161A"/>
          <w:sz w:val="20"/>
          <w:szCs w:val="20"/>
        </w:rPr>
        <w:t> from here on.</w:t>
      </w:r>
    </w:p>
    <w:p w:rsidR="008778B7" w:rsidRPr="008778B7" w:rsidRDefault="008778B7" w:rsidP="008778B7">
      <w:pPr>
        <w:spacing w:after="0" w:line="240" w:lineRule="auto"/>
        <w:rPr>
          <w:rFonts w:ascii="Open Sans" w:eastAsia="Times New Roman" w:hAnsi="Open Sans" w:cs="Open Sans"/>
          <w:color w:val="11161A"/>
          <w:sz w:val="20"/>
          <w:szCs w:val="20"/>
        </w:rPr>
      </w:pPr>
      <w:r w:rsidRPr="008778B7">
        <w:rPr>
          <w:rFonts w:ascii="Open Sans" w:eastAsia="Times New Roman" w:hAnsi="Open Sans" w:cs="Open Sans"/>
          <w:color w:val="11161A"/>
          <w:sz w:val="20"/>
          <w:szCs w:val="20"/>
        </w:rPr>
        <w:t>The two characters </w:t>
      </w:r>
      <w:r w:rsidRPr="008778B7">
        <w:rPr>
          <w:rFonts w:ascii="var(--jp-code-font-family)" w:eastAsia="Times New Roman" w:hAnsi="var(--jp-code-font-family)" w:cs="Courier New"/>
          <w:color w:val="11161A"/>
          <w:sz w:val="20"/>
          <w:szCs w:val="20"/>
          <w:bdr w:val="none" w:sz="0" w:space="0" w:color="auto" w:frame="1"/>
        </w:rPr>
        <w:t>l</w:t>
      </w:r>
      <w:r w:rsidRPr="008778B7">
        <w:rPr>
          <w:rFonts w:ascii="Open Sans" w:eastAsia="Times New Roman" w:hAnsi="Open Sans" w:cs="Open Sans"/>
          <w:color w:val="11161A"/>
          <w:sz w:val="20"/>
          <w:szCs w:val="20"/>
        </w:rPr>
        <w:t> and </w:t>
      </w:r>
      <w:proofErr w:type="spellStart"/>
      <w:r w:rsidRPr="008778B7">
        <w:rPr>
          <w:rFonts w:ascii="var(--jp-code-font-family)" w:eastAsia="Times New Roman" w:hAnsi="var(--jp-code-font-family)" w:cs="Courier New"/>
          <w:color w:val="11161A"/>
          <w:sz w:val="20"/>
          <w:szCs w:val="20"/>
          <w:bdr w:val="none" w:sz="0" w:space="0" w:color="auto" w:frame="1"/>
        </w:rPr>
        <w:t>r</w:t>
      </w:r>
      <w:r w:rsidRPr="008778B7">
        <w:rPr>
          <w:rFonts w:ascii="Open Sans" w:eastAsia="Times New Roman" w:hAnsi="Open Sans" w:cs="Open Sans"/>
          <w:color w:val="11161A"/>
          <w:sz w:val="20"/>
          <w:szCs w:val="20"/>
        </w:rPr>
        <w:t> are</w:t>
      </w:r>
      <w:proofErr w:type="spellEnd"/>
      <w:r w:rsidRPr="008778B7">
        <w:rPr>
          <w:rFonts w:ascii="Open Sans" w:eastAsia="Times New Roman" w:hAnsi="Open Sans" w:cs="Open Sans"/>
          <w:color w:val="11161A"/>
          <w:sz w:val="20"/>
          <w:szCs w:val="20"/>
        </w:rPr>
        <w:t xml:space="preserve"> originally derived from the perspective of the assignment operator </w:t>
      </w:r>
      <w:r w:rsidRPr="008778B7">
        <w:rPr>
          <w:rFonts w:ascii="var(--jp-code-font-family)" w:eastAsia="Times New Roman" w:hAnsi="var(--jp-code-font-family)" w:cs="Courier New"/>
          <w:color w:val="11161A"/>
          <w:sz w:val="20"/>
          <w:szCs w:val="20"/>
          <w:bdr w:val="none" w:sz="0" w:space="0" w:color="auto" w:frame="1"/>
        </w:rPr>
        <w:t>=</w:t>
      </w:r>
      <w:r w:rsidRPr="008778B7">
        <w:rPr>
          <w:rFonts w:ascii="Open Sans" w:eastAsia="Times New Roman" w:hAnsi="Open Sans" w:cs="Open Sans"/>
          <w:color w:val="11161A"/>
          <w:sz w:val="20"/>
          <w:szCs w:val="20"/>
        </w:rPr>
        <w:t xml:space="preserve">, which always expects a </w:t>
      </w:r>
      <w:proofErr w:type="spellStart"/>
      <w:r w:rsidRPr="008778B7">
        <w:rPr>
          <w:rFonts w:ascii="Open Sans" w:eastAsia="Times New Roman" w:hAnsi="Open Sans" w:cs="Open Sans"/>
          <w:color w:val="11161A"/>
          <w:sz w:val="20"/>
          <w:szCs w:val="20"/>
        </w:rPr>
        <w:t>rvalue</w:t>
      </w:r>
      <w:proofErr w:type="spellEnd"/>
      <w:r w:rsidRPr="008778B7">
        <w:rPr>
          <w:rFonts w:ascii="Open Sans" w:eastAsia="Times New Roman" w:hAnsi="Open Sans" w:cs="Open Sans"/>
          <w:color w:val="11161A"/>
          <w:sz w:val="20"/>
          <w:szCs w:val="20"/>
        </w:rPr>
        <w:t xml:space="preserve"> on the right, and which it assigns to a </w:t>
      </w:r>
      <w:proofErr w:type="spellStart"/>
      <w:r w:rsidRPr="008778B7">
        <w:rPr>
          <w:rFonts w:ascii="Open Sans" w:eastAsia="Times New Roman" w:hAnsi="Open Sans" w:cs="Open Sans"/>
          <w:color w:val="11161A"/>
          <w:sz w:val="20"/>
          <w:szCs w:val="20"/>
        </w:rPr>
        <w:t>lvalue</w:t>
      </w:r>
      <w:proofErr w:type="spellEnd"/>
      <w:r w:rsidRPr="008778B7">
        <w:rPr>
          <w:rFonts w:ascii="Open Sans" w:eastAsia="Times New Roman" w:hAnsi="Open Sans" w:cs="Open Sans"/>
          <w:color w:val="11161A"/>
          <w:sz w:val="20"/>
          <w:szCs w:val="20"/>
        </w:rPr>
        <w:t xml:space="preserve"> on the left. In this case, the </w:t>
      </w:r>
      <w:r w:rsidRPr="008778B7">
        <w:rPr>
          <w:rFonts w:ascii="var(--jp-code-font-family)" w:eastAsia="Times New Roman" w:hAnsi="var(--jp-code-font-family)" w:cs="Courier New"/>
          <w:color w:val="11161A"/>
          <w:sz w:val="20"/>
          <w:szCs w:val="20"/>
          <w:bdr w:val="none" w:sz="0" w:space="0" w:color="auto" w:frame="1"/>
        </w:rPr>
        <w:t>l</w:t>
      </w:r>
      <w:r w:rsidRPr="008778B7">
        <w:rPr>
          <w:rFonts w:ascii="Open Sans" w:eastAsia="Times New Roman" w:hAnsi="Open Sans" w:cs="Open Sans"/>
          <w:color w:val="11161A"/>
          <w:sz w:val="20"/>
          <w:szCs w:val="20"/>
        </w:rPr>
        <w:t> stands for left and </w:t>
      </w:r>
      <w:r w:rsidRPr="008778B7">
        <w:rPr>
          <w:rFonts w:ascii="var(--jp-code-font-family)" w:eastAsia="Times New Roman" w:hAnsi="var(--jp-code-font-family)" w:cs="Courier New"/>
          <w:color w:val="11161A"/>
          <w:sz w:val="20"/>
          <w:szCs w:val="20"/>
          <w:bdr w:val="none" w:sz="0" w:space="0" w:color="auto" w:frame="1"/>
        </w:rPr>
        <w:t>r</w:t>
      </w:r>
      <w:r w:rsidRPr="008778B7">
        <w:rPr>
          <w:rFonts w:ascii="Open Sans" w:eastAsia="Times New Roman" w:hAnsi="Open Sans" w:cs="Open Sans"/>
          <w:color w:val="11161A"/>
          <w:sz w:val="20"/>
          <w:szCs w:val="20"/>
        </w:rPr>
        <w:t> for right:</w:t>
      </w:r>
    </w:p>
    <w:p w:rsidR="008778B7" w:rsidRPr="008778B7" w:rsidRDefault="008778B7" w:rsidP="008778B7">
      <w:pPr>
        <w:spacing w:after="0" w:line="240" w:lineRule="auto"/>
        <w:rPr>
          <w:rFonts w:ascii="Open Sans" w:eastAsia="Times New Roman" w:hAnsi="Open Sans" w:cs="Open Sans"/>
          <w:color w:val="11161A"/>
          <w:sz w:val="20"/>
          <w:szCs w:val="20"/>
        </w:rPr>
      </w:pPr>
      <w:r w:rsidRPr="008778B7">
        <w:rPr>
          <w:rFonts w:ascii="var(--jp-code-font-family)" w:eastAsia="Times New Roman" w:hAnsi="var(--jp-code-font-family)" w:cs="Courier New"/>
          <w:color w:val="11161A"/>
          <w:sz w:val="20"/>
          <w:szCs w:val="20"/>
          <w:bdr w:val="none" w:sz="0" w:space="0" w:color="auto" w:frame="1"/>
        </w:rPr>
        <w:t xml:space="preserve">int i = 42; // </w:t>
      </w:r>
      <w:proofErr w:type="spellStart"/>
      <w:r w:rsidRPr="008778B7">
        <w:rPr>
          <w:rFonts w:ascii="var(--jp-code-font-family)" w:eastAsia="Times New Roman" w:hAnsi="var(--jp-code-font-family)" w:cs="Courier New"/>
          <w:color w:val="11161A"/>
          <w:sz w:val="20"/>
          <w:szCs w:val="20"/>
          <w:bdr w:val="none" w:sz="0" w:space="0" w:color="auto" w:frame="1"/>
        </w:rPr>
        <w:t>lvalue</w:t>
      </w:r>
      <w:proofErr w:type="spellEnd"/>
      <w:r w:rsidRPr="008778B7">
        <w:rPr>
          <w:rFonts w:ascii="var(--jp-code-font-family)" w:eastAsia="Times New Roman" w:hAnsi="var(--jp-code-font-family)" w:cs="Courier New"/>
          <w:color w:val="11161A"/>
          <w:sz w:val="20"/>
          <w:szCs w:val="20"/>
          <w:bdr w:val="none" w:sz="0" w:space="0" w:color="auto" w:frame="1"/>
        </w:rPr>
        <w:t xml:space="preserve"> = </w:t>
      </w:r>
      <w:proofErr w:type="spellStart"/>
      <w:r w:rsidRPr="008778B7">
        <w:rPr>
          <w:rFonts w:ascii="var(--jp-code-font-family)" w:eastAsia="Times New Roman" w:hAnsi="var(--jp-code-font-family)" w:cs="Courier New"/>
          <w:color w:val="11161A"/>
          <w:sz w:val="20"/>
          <w:szCs w:val="20"/>
          <w:bdr w:val="none" w:sz="0" w:space="0" w:color="auto" w:frame="1"/>
        </w:rPr>
        <w:t>rvalue</w:t>
      </w:r>
      <w:proofErr w:type="spellEnd"/>
      <w:r w:rsidRPr="008778B7">
        <w:rPr>
          <w:rFonts w:ascii="var(--jp-code-font-family)" w:eastAsia="Times New Roman" w:hAnsi="var(--jp-code-font-family)" w:cs="Courier New"/>
          <w:color w:val="11161A"/>
          <w:sz w:val="20"/>
          <w:szCs w:val="20"/>
          <w:bdr w:val="none" w:sz="0" w:space="0" w:color="auto" w:frame="1"/>
        </w:rPr>
        <w:t>;</w:t>
      </w:r>
    </w:p>
    <w:p w:rsidR="008778B7" w:rsidRPr="008778B7" w:rsidRDefault="008778B7" w:rsidP="008778B7">
      <w:pPr>
        <w:spacing w:after="0" w:line="240" w:lineRule="auto"/>
        <w:rPr>
          <w:rFonts w:ascii="Open Sans" w:eastAsia="Times New Roman" w:hAnsi="Open Sans" w:cs="Open Sans"/>
          <w:color w:val="11161A"/>
          <w:sz w:val="20"/>
          <w:szCs w:val="20"/>
        </w:rPr>
      </w:pPr>
      <w:r w:rsidRPr="008778B7">
        <w:rPr>
          <w:rFonts w:ascii="Open Sans" w:eastAsia="Times New Roman" w:hAnsi="Open Sans" w:cs="Open Sans"/>
          <w:color w:val="11161A"/>
          <w:sz w:val="20"/>
          <w:szCs w:val="20"/>
        </w:rPr>
        <w:t xml:space="preserve">With many other operators, however, this right-left view is not entirely correct. In more general terms, </w:t>
      </w:r>
      <w:proofErr w:type="gramStart"/>
      <w:r w:rsidRPr="008778B7">
        <w:rPr>
          <w:rFonts w:ascii="Open Sans" w:eastAsia="Times New Roman" w:hAnsi="Open Sans" w:cs="Open Sans"/>
          <w:color w:val="11161A"/>
          <w:sz w:val="20"/>
          <w:szCs w:val="20"/>
        </w:rPr>
        <w:t>an</w:t>
      </w:r>
      <w:proofErr w:type="gramEnd"/>
      <w:r w:rsidRPr="008778B7">
        <w:rPr>
          <w:rFonts w:ascii="Open Sans" w:eastAsia="Times New Roman" w:hAnsi="Open Sans" w:cs="Open Sans"/>
          <w:color w:val="11161A"/>
          <w:sz w:val="20"/>
          <w:szCs w:val="20"/>
        </w:rPr>
        <w:t xml:space="preserve"> </w:t>
      </w:r>
      <w:proofErr w:type="spellStart"/>
      <w:r w:rsidRPr="008778B7">
        <w:rPr>
          <w:rFonts w:ascii="Open Sans" w:eastAsia="Times New Roman" w:hAnsi="Open Sans" w:cs="Open Sans"/>
          <w:color w:val="11161A"/>
          <w:sz w:val="20"/>
          <w:szCs w:val="20"/>
        </w:rPr>
        <w:t>lvalue</w:t>
      </w:r>
      <w:proofErr w:type="spellEnd"/>
      <w:r w:rsidRPr="008778B7">
        <w:rPr>
          <w:rFonts w:ascii="Open Sans" w:eastAsia="Times New Roman" w:hAnsi="Open Sans" w:cs="Open Sans"/>
          <w:color w:val="11161A"/>
          <w:sz w:val="20"/>
          <w:szCs w:val="20"/>
        </w:rPr>
        <w:t xml:space="preserve"> is an entity that points to a specific memory location. </w:t>
      </w:r>
      <w:proofErr w:type="gramStart"/>
      <w:r w:rsidRPr="008778B7">
        <w:rPr>
          <w:rFonts w:ascii="Open Sans" w:eastAsia="Times New Roman" w:hAnsi="Open Sans" w:cs="Open Sans"/>
          <w:color w:val="11161A"/>
          <w:sz w:val="20"/>
          <w:szCs w:val="20"/>
        </w:rPr>
        <w:t>An</w:t>
      </w:r>
      <w:proofErr w:type="gramEnd"/>
      <w:r w:rsidRPr="008778B7">
        <w:rPr>
          <w:rFonts w:ascii="Open Sans" w:eastAsia="Times New Roman" w:hAnsi="Open Sans" w:cs="Open Sans"/>
          <w:color w:val="11161A"/>
          <w:sz w:val="20"/>
          <w:szCs w:val="20"/>
        </w:rPr>
        <w:t xml:space="preserve"> </w:t>
      </w:r>
      <w:proofErr w:type="spellStart"/>
      <w:r w:rsidRPr="008778B7">
        <w:rPr>
          <w:rFonts w:ascii="Open Sans" w:eastAsia="Times New Roman" w:hAnsi="Open Sans" w:cs="Open Sans"/>
          <w:color w:val="11161A"/>
          <w:sz w:val="20"/>
          <w:szCs w:val="20"/>
        </w:rPr>
        <w:t>rvalue</w:t>
      </w:r>
      <w:proofErr w:type="spellEnd"/>
      <w:r w:rsidRPr="008778B7">
        <w:rPr>
          <w:rFonts w:ascii="Open Sans" w:eastAsia="Times New Roman" w:hAnsi="Open Sans" w:cs="Open Sans"/>
          <w:color w:val="11161A"/>
          <w:sz w:val="20"/>
          <w:szCs w:val="20"/>
        </w:rPr>
        <w:t xml:space="preserve"> is usually a short-lived object, which is only needed in a narrow local scope. To simplify things a little, one could think of </w:t>
      </w:r>
      <w:proofErr w:type="spellStart"/>
      <w:r w:rsidRPr="008778B7">
        <w:rPr>
          <w:rFonts w:ascii="Open Sans" w:eastAsia="Times New Roman" w:hAnsi="Open Sans" w:cs="Open Sans"/>
          <w:color w:val="11161A"/>
          <w:sz w:val="20"/>
          <w:szCs w:val="20"/>
        </w:rPr>
        <w:t>lvalues</w:t>
      </w:r>
      <w:proofErr w:type="spellEnd"/>
      <w:r w:rsidRPr="008778B7">
        <w:rPr>
          <w:rFonts w:ascii="Open Sans" w:eastAsia="Times New Roman" w:hAnsi="Open Sans" w:cs="Open Sans"/>
          <w:color w:val="11161A"/>
          <w:sz w:val="20"/>
          <w:szCs w:val="20"/>
        </w:rPr>
        <w:t xml:space="preserve"> as </w:t>
      </w:r>
      <w:r w:rsidRPr="008778B7">
        <w:rPr>
          <w:rFonts w:ascii="Open Sans" w:eastAsia="Times New Roman" w:hAnsi="Open Sans" w:cs="Open Sans"/>
          <w:i/>
          <w:iCs/>
          <w:color w:val="11161A"/>
          <w:sz w:val="20"/>
          <w:szCs w:val="20"/>
        </w:rPr>
        <w:t>named containers</w:t>
      </w:r>
      <w:r w:rsidRPr="008778B7">
        <w:rPr>
          <w:rFonts w:ascii="Open Sans" w:eastAsia="Times New Roman" w:hAnsi="Open Sans" w:cs="Open Sans"/>
          <w:color w:val="11161A"/>
          <w:sz w:val="20"/>
          <w:szCs w:val="20"/>
        </w:rPr>
        <w:t xml:space="preserve"> for </w:t>
      </w:r>
      <w:proofErr w:type="spellStart"/>
      <w:r w:rsidRPr="008778B7">
        <w:rPr>
          <w:rFonts w:ascii="Open Sans" w:eastAsia="Times New Roman" w:hAnsi="Open Sans" w:cs="Open Sans"/>
          <w:color w:val="11161A"/>
          <w:sz w:val="20"/>
          <w:szCs w:val="20"/>
        </w:rPr>
        <w:t>rvalues</w:t>
      </w:r>
      <w:proofErr w:type="spellEnd"/>
      <w:r w:rsidRPr="008778B7">
        <w:rPr>
          <w:rFonts w:ascii="Open Sans" w:eastAsia="Times New Roman" w:hAnsi="Open Sans" w:cs="Open Sans"/>
          <w:color w:val="11161A"/>
          <w:sz w:val="20"/>
          <w:szCs w:val="20"/>
        </w:rPr>
        <w:t>.</w:t>
      </w:r>
    </w:p>
    <w:p w:rsidR="008778B7" w:rsidRPr="008778B7" w:rsidRDefault="008778B7" w:rsidP="008778B7">
      <w:pPr>
        <w:spacing w:after="0" w:line="240" w:lineRule="auto"/>
        <w:rPr>
          <w:rFonts w:ascii="Open Sans" w:eastAsia="Times New Roman" w:hAnsi="Open Sans" w:cs="Open Sans"/>
          <w:color w:val="11161A"/>
          <w:sz w:val="20"/>
          <w:szCs w:val="20"/>
        </w:rPr>
      </w:pPr>
      <w:r w:rsidRPr="008778B7">
        <w:rPr>
          <w:rFonts w:ascii="Open Sans" w:eastAsia="Times New Roman" w:hAnsi="Open Sans" w:cs="Open Sans"/>
          <w:color w:val="11161A"/>
          <w:sz w:val="20"/>
          <w:szCs w:val="20"/>
        </w:rPr>
        <w:t>In the example above, the value </w:t>
      </w:r>
      <w:r w:rsidRPr="008778B7">
        <w:rPr>
          <w:rFonts w:ascii="var(--jp-code-font-family)" w:eastAsia="Times New Roman" w:hAnsi="var(--jp-code-font-family)" w:cs="Courier New"/>
          <w:color w:val="11161A"/>
          <w:sz w:val="20"/>
          <w:szCs w:val="20"/>
          <w:bdr w:val="none" w:sz="0" w:space="0" w:color="auto" w:frame="1"/>
        </w:rPr>
        <w:t>42</w:t>
      </w:r>
      <w:r w:rsidRPr="008778B7">
        <w:rPr>
          <w:rFonts w:ascii="Open Sans" w:eastAsia="Times New Roman" w:hAnsi="Open Sans" w:cs="Open Sans"/>
          <w:color w:val="11161A"/>
          <w:sz w:val="20"/>
          <w:szCs w:val="20"/>
        </w:rPr>
        <w:t xml:space="preserve"> is </w:t>
      </w:r>
      <w:proofErr w:type="gramStart"/>
      <w:r w:rsidRPr="008778B7">
        <w:rPr>
          <w:rFonts w:ascii="Open Sans" w:eastAsia="Times New Roman" w:hAnsi="Open Sans" w:cs="Open Sans"/>
          <w:color w:val="11161A"/>
          <w:sz w:val="20"/>
          <w:szCs w:val="20"/>
        </w:rPr>
        <w:t>an</w:t>
      </w:r>
      <w:proofErr w:type="gramEnd"/>
      <w:r w:rsidRPr="008778B7">
        <w:rPr>
          <w:rFonts w:ascii="Open Sans" w:eastAsia="Times New Roman" w:hAnsi="Open Sans" w:cs="Open Sans"/>
          <w:color w:val="11161A"/>
          <w:sz w:val="20"/>
          <w:szCs w:val="20"/>
        </w:rPr>
        <w:t xml:space="preserve"> </w:t>
      </w:r>
      <w:proofErr w:type="spellStart"/>
      <w:r w:rsidRPr="008778B7">
        <w:rPr>
          <w:rFonts w:ascii="Open Sans" w:eastAsia="Times New Roman" w:hAnsi="Open Sans" w:cs="Open Sans"/>
          <w:color w:val="11161A"/>
          <w:sz w:val="20"/>
          <w:szCs w:val="20"/>
        </w:rPr>
        <w:t>rvalue</w:t>
      </w:r>
      <w:proofErr w:type="spellEnd"/>
      <w:r w:rsidRPr="008778B7">
        <w:rPr>
          <w:rFonts w:ascii="Open Sans" w:eastAsia="Times New Roman" w:hAnsi="Open Sans" w:cs="Open Sans"/>
          <w:color w:val="11161A"/>
          <w:sz w:val="20"/>
          <w:szCs w:val="20"/>
        </w:rPr>
        <w:t xml:space="preserve">. It does not have a specific memory address which we know about. The </w:t>
      </w:r>
      <w:proofErr w:type="spellStart"/>
      <w:r w:rsidRPr="008778B7">
        <w:rPr>
          <w:rFonts w:ascii="Open Sans" w:eastAsia="Times New Roman" w:hAnsi="Open Sans" w:cs="Open Sans"/>
          <w:color w:val="11161A"/>
          <w:sz w:val="20"/>
          <w:szCs w:val="20"/>
        </w:rPr>
        <w:t>rvalue</w:t>
      </w:r>
      <w:proofErr w:type="spellEnd"/>
      <w:r w:rsidRPr="008778B7">
        <w:rPr>
          <w:rFonts w:ascii="Open Sans" w:eastAsia="Times New Roman" w:hAnsi="Open Sans" w:cs="Open Sans"/>
          <w:color w:val="11161A"/>
          <w:sz w:val="20"/>
          <w:szCs w:val="20"/>
        </w:rPr>
        <w:t xml:space="preserve"> is assigned to a variable </w:t>
      </w:r>
      <w:r w:rsidRPr="008778B7">
        <w:rPr>
          <w:rFonts w:ascii="var(--jp-code-font-family)" w:eastAsia="Times New Roman" w:hAnsi="var(--jp-code-font-family)" w:cs="Courier New"/>
          <w:color w:val="11161A"/>
          <w:sz w:val="20"/>
          <w:szCs w:val="20"/>
          <w:bdr w:val="none" w:sz="0" w:space="0" w:color="auto" w:frame="1"/>
        </w:rPr>
        <w:t>i</w:t>
      </w:r>
      <w:r w:rsidRPr="008778B7">
        <w:rPr>
          <w:rFonts w:ascii="Open Sans" w:eastAsia="Times New Roman" w:hAnsi="Open Sans" w:cs="Open Sans"/>
          <w:color w:val="11161A"/>
          <w:sz w:val="20"/>
          <w:szCs w:val="20"/>
        </w:rPr>
        <w:t xml:space="preserve"> with a specific memory location known to us, which is what makes it </w:t>
      </w:r>
      <w:proofErr w:type="gramStart"/>
      <w:r w:rsidRPr="008778B7">
        <w:rPr>
          <w:rFonts w:ascii="Open Sans" w:eastAsia="Times New Roman" w:hAnsi="Open Sans" w:cs="Open Sans"/>
          <w:color w:val="11161A"/>
          <w:sz w:val="20"/>
          <w:szCs w:val="20"/>
        </w:rPr>
        <w:t>an</w:t>
      </w:r>
      <w:proofErr w:type="gramEnd"/>
      <w:r w:rsidRPr="008778B7">
        <w:rPr>
          <w:rFonts w:ascii="Open Sans" w:eastAsia="Times New Roman" w:hAnsi="Open Sans" w:cs="Open Sans"/>
          <w:color w:val="11161A"/>
          <w:sz w:val="20"/>
          <w:szCs w:val="20"/>
        </w:rPr>
        <w:t xml:space="preserve"> </w:t>
      </w:r>
      <w:proofErr w:type="spellStart"/>
      <w:r w:rsidRPr="008778B7">
        <w:rPr>
          <w:rFonts w:ascii="Open Sans" w:eastAsia="Times New Roman" w:hAnsi="Open Sans" w:cs="Open Sans"/>
          <w:color w:val="11161A"/>
          <w:sz w:val="20"/>
          <w:szCs w:val="20"/>
        </w:rPr>
        <w:t>lvalue</w:t>
      </w:r>
      <w:proofErr w:type="spellEnd"/>
      <w:r w:rsidRPr="008778B7">
        <w:rPr>
          <w:rFonts w:ascii="Open Sans" w:eastAsia="Times New Roman" w:hAnsi="Open Sans" w:cs="Open Sans"/>
          <w:color w:val="11161A"/>
          <w:sz w:val="20"/>
          <w:szCs w:val="20"/>
        </w:rPr>
        <w:t xml:space="preserve"> in this example.</w:t>
      </w:r>
    </w:p>
    <w:p w:rsidR="008778B7" w:rsidRPr="008778B7" w:rsidRDefault="008778B7" w:rsidP="008778B7">
      <w:pPr>
        <w:spacing w:after="0" w:line="240" w:lineRule="auto"/>
        <w:rPr>
          <w:rFonts w:ascii="Open Sans" w:eastAsia="Times New Roman" w:hAnsi="Open Sans" w:cs="Open Sans"/>
          <w:color w:val="11161A"/>
          <w:sz w:val="20"/>
          <w:szCs w:val="20"/>
        </w:rPr>
      </w:pPr>
      <w:r w:rsidRPr="008778B7">
        <w:rPr>
          <w:rFonts w:ascii="Open Sans" w:eastAsia="Times New Roman" w:hAnsi="Open Sans" w:cs="Open Sans"/>
          <w:color w:val="11161A"/>
          <w:sz w:val="20"/>
          <w:szCs w:val="20"/>
        </w:rPr>
        <w:t>Using the address operator </w:t>
      </w:r>
      <w:r w:rsidRPr="008778B7">
        <w:rPr>
          <w:rFonts w:ascii="var(--jp-code-font-family)" w:eastAsia="Times New Roman" w:hAnsi="var(--jp-code-font-family)" w:cs="Courier New"/>
          <w:color w:val="11161A"/>
          <w:sz w:val="20"/>
          <w:szCs w:val="20"/>
          <w:bdr w:val="none" w:sz="0" w:space="0" w:color="auto" w:frame="1"/>
        </w:rPr>
        <w:t>&amp;</w:t>
      </w:r>
      <w:r w:rsidRPr="008778B7">
        <w:rPr>
          <w:rFonts w:ascii="Open Sans" w:eastAsia="Times New Roman" w:hAnsi="Open Sans" w:cs="Open Sans"/>
          <w:color w:val="11161A"/>
          <w:sz w:val="20"/>
          <w:szCs w:val="20"/>
        </w:rPr>
        <w:t xml:space="preserve"> we can generate </w:t>
      </w:r>
      <w:proofErr w:type="gramStart"/>
      <w:r w:rsidRPr="008778B7">
        <w:rPr>
          <w:rFonts w:ascii="Open Sans" w:eastAsia="Times New Roman" w:hAnsi="Open Sans" w:cs="Open Sans"/>
          <w:color w:val="11161A"/>
          <w:sz w:val="20"/>
          <w:szCs w:val="20"/>
        </w:rPr>
        <w:t>an</w:t>
      </w:r>
      <w:proofErr w:type="gramEnd"/>
      <w:r w:rsidRPr="008778B7">
        <w:rPr>
          <w:rFonts w:ascii="Open Sans" w:eastAsia="Times New Roman" w:hAnsi="Open Sans" w:cs="Open Sans"/>
          <w:color w:val="11161A"/>
          <w:sz w:val="20"/>
          <w:szCs w:val="20"/>
        </w:rPr>
        <w:t xml:space="preserve"> </w:t>
      </w:r>
      <w:proofErr w:type="spellStart"/>
      <w:r w:rsidRPr="008778B7">
        <w:rPr>
          <w:rFonts w:ascii="Open Sans" w:eastAsia="Times New Roman" w:hAnsi="Open Sans" w:cs="Open Sans"/>
          <w:color w:val="11161A"/>
          <w:sz w:val="20"/>
          <w:szCs w:val="20"/>
        </w:rPr>
        <w:t>lvalue</w:t>
      </w:r>
      <w:proofErr w:type="spellEnd"/>
      <w:r w:rsidRPr="008778B7">
        <w:rPr>
          <w:rFonts w:ascii="Open Sans" w:eastAsia="Times New Roman" w:hAnsi="Open Sans" w:cs="Open Sans"/>
          <w:color w:val="11161A"/>
          <w:sz w:val="20"/>
          <w:szCs w:val="20"/>
        </w:rPr>
        <w:t xml:space="preserve"> from an </w:t>
      </w:r>
      <w:proofErr w:type="spellStart"/>
      <w:r w:rsidRPr="008778B7">
        <w:rPr>
          <w:rFonts w:ascii="Open Sans" w:eastAsia="Times New Roman" w:hAnsi="Open Sans" w:cs="Open Sans"/>
          <w:color w:val="11161A"/>
          <w:sz w:val="20"/>
          <w:szCs w:val="20"/>
        </w:rPr>
        <w:t>rvalue</w:t>
      </w:r>
      <w:proofErr w:type="spellEnd"/>
      <w:r w:rsidRPr="008778B7">
        <w:rPr>
          <w:rFonts w:ascii="Open Sans" w:eastAsia="Times New Roman" w:hAnsi="Open Sans" w:cs="Open Sans"/>
          <w:color w:val="11161A"/>
          <w:sz w:val="20"/>
          <w:szCs w:val="20"/>
        </w:rPr>
        <w:t xml:space="preserve"> and assign it to another </w:t>
      </w:r>
      <w:proofErr w:type="spellStart"/>
      <w:r w:rsidRPr="008778B7">
        <w:rPr>
          <w:rFonts w:ascii="Open Sans" w:eastAsia="Times New Roman" w:hAnsi="Open Sans" w:cs="Open Sans"/>
          <w:color w:val="11161A"/>
          <w:sz w:val="20"/>
          <w:szCs w:val="20"/>
        </w:rPr>
        <w:t>lvalue</w:t>
      </w:r>
      <w:proofErr w:type="spellEnd"/>
      <w:r w:rsidRPr="008778B7">
        <w:rPr>
          <w:rFonts w:ascii="Open Sans" w:eastAsia="Times New Roman" w:hAnsi="Open Sans" w:cs="Open Sans"/>
          <w:color w:val="11161A"/>
          <w:sz w:val="20"/>
          <w:szCs w:val="20"/>
        </w:rPr>
        <w:t>:</w:t>
      </w:r>
    </w:p>
    <w:p w:rsidR="008778B7" w:rsidRPr="008778B7" w:rsidRDefault="008778B7" w:rsidP="008778B7">
      <w:pPr>
        <w:spacing w:after="0" w:line="240" w:lineRule="auto"/>
        <w:rPr>
          <w:rFonts w:ascii="Open Sans" w:eastAsia="Times New Roman" w:hAnsi="Open Sans" w:cs="Open Sans"/>
          <w:color w:val="11161A"/>
          <w:sz w:val="20"/>
          <w:szCs w:val="20"/>
        </w:rPr>
      </w:pPr>
      <w:r w:rsidRPr="008778B7">
        <w:rPr>
          <w:rFonts w:ascii="var(--jp-code-font-family)" w:eastAsia="Times New Roman" w:hAnsi="var(--jp-code-font-family)" w:cs="Courier New"/>
          <w:color w:val="11161A"/>
          <w:sz w:val="20"/>
          <w:szCs w:val="20"/>
          <w:bdr w:val="none" w:sz="0" w:space="0" w:color="auto" w:frame="1"/>
        </w:rPr>
        <w:t>int *j = &amp;i;</w:t>
      </w:r>
    </w:p>
    <w:p w:rsidR="008778B7" w:rsidRPr="008778B7" w:rsidRDefault="008778B7" w:rsidP="008778B7">
      <w:pPr>
        <w:spacing w:after="0" w:line="240" w:lineRule="auto"/>
        <w:rPr>
          <w:rFonts w:ascii="Open Sans" w:eastAsia="Times New Roman" w:hAnsi="Open Sans" w:cs="Open Sans"/>
          <w:color w:val="11161A"/>
          <w:sz w:val="20"/>
          <w:szCs w:val="20"/>
        </w:rPr>
      </w:pPr>
      <w:r w:rsidRPr="008778B7">
        <w:rPr>
          <w:rFonts w:ascii="Open Sans" w:eastAsia="Times New Roman" w:hAnsi="Open Sans" w:cs="Open Sans"/>
          <w:color w:val="11161A"/>
          <w:sz w:val="20"/>
          <w:szCs w:val="20"/>
        </w:rPr>
        <w:t>In this small example, the expression </w:t>
      </w:r>
      <w:r w:rsidRPr="008778B7">
        <w:rPr>
          <w:rFonts w:ascii="var(--jp-code-font-family)" w:eastAsia="Times New Roman" w:hAnsi="var(--jp-code-font-family)" w:cs="Courier New"/>
          <w:color w:val="11161A"/>
          <w:sz w:val="20"/>
          <w:szCs w:val="20"/>
          <w:bdr w:val="none" w:sz="0" w:space="0" w:color="auto" w:frame="1"/>
        </w:rPr>
        <w:t>&amp;i</w:t>
      </w:r>
      <w:r w:rsidRPr="008778B7">
        <w:rPr>
          <w:rFonts w:ascii="Open Sans" w:eastAsia="Times New Roman" w:hAnsi="Open Sans" w:cs="Open Sans"/>
          <w:color w:val="11161A"/>
          <w:sz w:val="20"/>
          <w:szCs w:val="20"/>
        </w:rPr>
        <w:t> generates the address of </w:t>
      </w:r>
      <w:r w:rsidRPr="008778B7">
        <w:rPr>
          <w:rFonts w:ascii="var(--jp-code-font-family)" w:eastAsia="Times New Roman" w:hAnsi="var(--jp-code-font-family)" w:cs="Courier New"/>
          <w:color w:val="11161A"/>
          <w:sz w:val="20"/>
          <w:szCs w:val="20"/>
          <w:bdr w:val="none" w:sz="0" w:space="0" w:color="auto" w:frame="1"/>
        </w:rPr>
        <w:t>i</w:t>
      </w:r>
      <w:r w:rsidRPr="008778B7">
        <w:rPr>
          <w:rFonts w:ascii="Open Sans" w:eastAsia="Times New Roman" w:hAnsi="Open Sans" w:cs="Open Sans"/>
          <w:color w:val="11161A"/>
          <w:sz w:val="20"/>
          <w:szCs w:val="20"/>
        </w:rPr>
        <w:t xml:space="preserve"> as </w:t>
      </w:r>
      <w:proofErr w:type="gramStart"/>
      <w:r w:rsidRPr="008778B7">
        <w:rPr>
          <w:rFonts w:ascii="Open Sans" w:eastAsia="Times New Roman" w:hAnsi="Open Sans" w:cs="Open Sans"/>
          <w:color w:val="11161A"/>
          <w:sz w:val="20"/>
          <w:szCs w:val="20"/>
        </w:rPr>
        <w:t>an</w:t>
      </w:r>
      <w:proofErr w:type="gramEnd"/>
      <w:r w:rsidRPr="008778B7">
        <w:rPr>
          <w:rFonts w:ascii="Open Sans" w:eastAsia="Times New Roman" w:hAnsi="Open Sans" w:cs="Open Sans"/>
          <w:color w:val="11161A"/>
          <w:sz w:val="20"/>
          <w:szCs w:val="20"/>
        </w:rPr>
        <w:t xml:space="preserve"> </w:t>
      </w:r>
      <w:proofErr w:type="spellStart"/>
      <w:r w:rsidRPr="008778B7">
        <w:rPr>
          <w:rFonts w:ascii="Open Sans" w:eastAsia="Times New Roman" w:hAnsi="Open Sans" w:cs="Open Sans"/>
          <w:color w:val="11161A"/>
          <w:sz w:val="20"/>
          <w:szCs w:val="20"/>
        </w:rPr>
        <w:t>rvalue</w:t>
      </w:r>
      <w:proofErr w:type="spellEnd"/>
      <w:r w:rsidRPr="008778B7">
        <w:rPr>
          <w:rFonts w:ascii="Open Sans" w:eastAsia="Times New Roman" w:hAnsi="Open Sans" w:cs="Open Sans"/>
          <w:color w:val="11161A"/>
          <w:sz w:val="20"/>
          <w:szCs w:val="20"/>
        </w:rPr>
        <w:t xml:space="preserve"> and assigns it to </w:t>
      </w:r>
      <w:r w:rsidRPr="008778B7">
        <w:rPr>
          <w:rFonts w:ascii="var(--jp-code-font-family)" w:eastAsia="Times New Roman" w:hAnsi="var(--jp-code-font-family)" w:cs="Courier New"/>
          <w:color w:val="11161A"/>
          <w:sz w:val="20"/>
          <w:szCs w:val="20"/>
          <w:bdr w:val="none" w:sz="0" w:space="0" w:color="auto" w:frame="1"/>
        </w:rPr>
        <w:t>j</w:t>
      </w:r>
      <w:r w:rsidRPr="008778B7">
        <w:rPr>
          <w:rFonts w:ascii="Open Sans" w:eastAsia="Times New Roman" w:hAnsi="Open Sans" w:cs="Open Sans"/>
          <w:color w:val="11161A"/>
          <w:sz w:val="20"/>
          <w:szCs w:val="20"/>
        </w:rPr>
        <w:t xml:space="preserve">, which is an </w:t>
      </w:r>
      <w:proofErr w:type="spellStart"/>
      <w:r w:rsidRPr="008778B7">
        <w:rPr>
          <w:rFonts w:ascii="Open Sans" w:eastAsia="Times New Roman" w:hAnsi="Open Sans" w:cs="Open Sans"/>
          <w:color w:val="11161A"/>
          <w:sz w:val="20"/>
          <w:szCs w:val="20"/>
        </w:rPr>
        <w:t>lvalue</w:t>
      </w:r>
      <w:proofErr w:type="spellEnd"/>
      <w:r w:rsidRPr="008778B7">
        <w:rPr>
          <w:rFonts w:ascii="Open Sans" w:eastAsia="Times New Roman" w:hAnsi="Open Sans" w:cs="Open Sans"/>
          <w:color w:val="11161A"/>
          <w:sz w:val="20"/>
          <w:szCs w:val="20"/>
        </w:rPr>
        <w:t xml:space="preserve"> now holding the memory location of </w:t>
      </w:r>
      <w:r w:rsidRPr="008778B7">
        <w:rPr>
          <w:rFonts w:ascii="var(--jp-code-font-family)" w:eastAsia="Times New Roman" w:hAnsi="var(--jp-code-font-family)" w:cs="Courier New"/>
          <w:color w:val="11161A"/>
          <w:sz w:val="20"/>
          <w:szCs w:val="20"/>
          <w:bdr w:val="none" w:sz="0" w:space="0" w:color="auto" w:frame="1"/>
        </w:rPr>
        <w:t>i</w:t>
      </w:r>
      <w:r w:rsidRPr="008778B7">
        <w:rPr>
          <w:rFonts w:ascii="Open Sans" w:eastAsia="Times New Roman" w:hAnsi="Open Sans" w:cs="Open Sans"/>
          <w:color w:val="11161A"/>
          <w:sz w:val="20"/>
          <w:szCs w:val="20"/>
        </w:rPr>
        <w:t>.</w:t>
      </w:r>
    </w:p>
    <w:p w:rsidR="008778B7" w:rsidRPr="008778B7" w:rsidRDefault="008778B7" w:rsidP="008778B7">
      <w:pPr>
        <w:spacing w:after="120" w:line="240" w:lineRule="auto"/>
        <w:rPr>
          <w:rFonts w:ascii="Open Sans" w:eastAsia="Times New Roman" w:hAnsi="Open Sans" w:cs="Open Sans"/>
          <w:color w:val="11161A"/>
          <w:sz w:val="20"/>
          <w:szCs w:val="20"/>
        </w:rPr>
      </w:pPr>
      <w:r w:rsidRPr="008778B7">
        <w:rPr>
          <w:rFonts w:ascii="Open Sans" w:eastAsia="Times New Roman" w:hAnsi="Open Sans" w:cs="Open Sans"/>
          <w:color w:val="11161A"/>
          <w:sz w:val="20"/>
          <w:szCs w:val="20"/>
        </w:rPr>
        <w:t xml:space="preserve">The code on the right illustrates several examples of </w:t>
      </w:r>
      <w:proofErr w:type="spellStart"/>
      <w:r w:rsidRPr="008778B7">
        <w:rPr>
          <w:rFonts w:ascii="Open Sans" w:eastAsia="Times New Roman" w:hAnsi="Open Sans" w:cs="Open Sans"/>
          <w:color w:val="11161A"/>
          <w:sz w:val="20"/>
          <w:szCs w:val="20"/>
        </w:rPr>
        <w:t>lvalues</w:t>
      </w:r>
      <w:proofErr w:type="spellEnd"/>
      <w:r w:rsidRPr="008778B7">
        <w:rPr>
          <w:rFonts w:ascii="Open Sans" w:eastAsia="Times New Roman" w:hAnsi="Open Sans" w:cs="Open Sans"/>
          <w:color w:val="11161A"/>
          <w:sz w:val="20"/>
          <w:szCs w:val="20"/>
        </w:rPr>
        <w:t xml:space="preserve"> and </w:t>
      </w:r>
      <w:proofErr w:type="spellStart"/>
      <w:r w:rsidRPr="008778B7">
        <w:rPr>
          <w:rFonts w:ascii="Open Sans" w:eastAsia="Times New Roman" w:hAnsi="Open Sans" w:cs="Open Sans"/>
          <w:color w:val="11161A"/>
          <w:sz w:val="20"/>
          <w:szCs w:val="20"/>
        </w:rPr>
        <w:t>rvalues</w:t>
      </w:r>
      <w:proofErr w:type="spellEnd"/>
      <w:r w:rsidRPr="008778B7">
        <w:rPr>
          <w:rFonts w:ascii="Open Sans" w:eastAsia="Times New Roman" w:hAnsi="Open Sans" w:cs="Open Sans"/>
          <w:color w:val="11161A"/>
          <w:sz w:val="20"/>
          <w:szCs w:val="20"/>
        </w:rPr>
        <w:t>:</w:t>
      </w:r>
    </w:p>
    <w:p w:rsidR="008778B7" w:rsidRDefault="008778B7" w:rsidP="00A34314"/>
    <w:p w:rsidR="00812F3C" w:rsidRDefault="00812F3C" w:rsidP="00A34314">
      <w:r>
        <w:rPr>
          <w:noProof/>
        </w:rPr>
        <w:drawing>
          <wp:inline distT="0" distB="0" distL="0" distR="0" wp14:anchorId="49498AB6" wp14:editId="74E151CE">
            <wp:extent cx="5943600" cy="30429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42920"/>
                    </a:xfrm>
                    <a:prstGeom prst="rect">
                      <a:avLst/>
                    </a:prstGeom>
                  </pic:spPr>
                </pic:pic>
              </a:graphicData>
            </a:graphic>
          </wp:inline>
        </w:drawing>
      </w:r>
    </w:p>
    <w:p w:rsidR="003C4629" w:rsidRDefault="003C4629" w:rsidP="003C4629">
      <w:pPr>
        <w:spacing w:before="100" w:beforeAutospacing="1" w:after="0" w:afterAutospacing="1" w:line="240" w:lineRule="auto"/>
        <w:outlineLvl w:val="1"/>
        <w:rPr>
          <w:rFonts w:ascii="Open Sans" w:eastAsia="Times New Roman" w:hAnsi="Open Sans" w:cs="Open Sans"/>
          <w:b/>
          <w:bCs/>
          <w:color w:val="11161A"/>
          <w:sz w:val="36"/>
          <w:szCs w:val="36"/>
        </w:rPr>
      </w:pPr>
    </w:p>
    <w:p w:rsidR="003C4629" w:rsidRPr="003C4629" w:rsidRDefault="003C4629" w:rsidP="003C4629">
      <w:pPr>
        <w:spacing w:before="100" w:beforeAutospacing="1" w:after="0" w:afterAutospacing="1" w:line="240" w:lineRule="auto"/>
        <w:outlineLvl w:val="1"/>
        <w:rPr>
          <w:rFonts w:ascii="Open Sans" w:eastAsia="Times New Roman" w:hAnsi="Open Sans" w:cs="Open Sans"/>
          <w:b/>
          <w:bCs/>
          <w:color w:val="11161A"/>
          <w:sz w:val="36"/>
          <w:szCs w:val="36"/>
        </w:rPr>
      </w:pPr>
      <w:proofErr w:type="spellStart"/>
      <w:r w:rsidRPr="003C4629">
        <w:rPr>
          <w:rFonts w:ascii="Open Sans" w:eastAsia="Times New Roman" w:hAnsi="Open Sans" w:cs="Open Sans"/>
          <w:b/>
          <w:bCs/>
          <w:color w:val="11161A"/>
          <w:sz w:val="36"/>
          <w:szCs w:val="36"/>
        </w:rPr>
        <w:lastRenderedPageBreak/>
        <w:t>Lvalue</w:t>
      </w:r>
      <w:proofErr w:type="spellEnd"/>
      <w:r w:rsidRPr="003C4629">
        <w:rPr>
          <w:rFonts w:ascii="Open Sans" w:eastAsia="Times New Roman" w:hAnsi="Open Sans" w:cs="Open Sans"/>
          <w:b/>
          <w:bCs/>
          <w:color w:val="11161A"/>
          <w:sz w:val="36"/>
          <w:szCs w:val="36"/>
        </w:rPr>
        <w:t xml:space="preserve"> references</w:t>
      </w:r>
    </w:p>
    <w:p w:rsidR="003C4629" w:rsidRPr="003C4629" w:rsidRDefault="003C4629" w:rsidP="003C4629">
      <w:pPr>
        <w:spacing w:after="0" w:line="240" w:lineRule="auto"/>
        <w:rPr>
          <w:rFonts w:ascii="Open Sans" w:eastAsia="Times New Roman" w:hAnsi="Open Sans" w:cs="Open Sans"/>
          <w:color w:val="11161A"/>
          <w:sz w:val="24"/>
          <w:szCs w:val="24"/>
        </w:rPr>
      </w:pPr>
      <w:proofErr w:type="gramStart"/>
      <w:r w:rsidRPr="003C4629">
        <w:rPr>
          <w:rFonts w:ascii="Open Sans" w:eastAsia="Times New Roman" w:hAnsi="Open Sans" w:cs="Open Sans"/>
          <w:color w:val="11161A"/>
          <w:sz w:val="24"/>
          <w:szCs w:val="24"/>
        </w:rPr>
        <w:t>An</w:t>
      </w:r>
      <w:proofErr w:type="gramEnd"/>
      <w:r w:rsidRPr="003C4629">
        <w:rPr>
          <w:rFonts w:ascii="Open Sans" w:eastAsia="Times New Roman" w:hAnsi="Open Sans" w:cs="Open Sans"/>
          <w:color w:val="11161A"/>
          <w:sz w:val="24"/>
          <w:szCs w:val="24"/>
        </w:rPr>
        <w:t xml:space="preserve"> </w:t>
      </w:r>
      <w:proofErr w:type="spellStart"/>
      <w:r w:rsidRPr="003C4629">
        <w:rPr>
          <w:rFonts w:ascii="Open Sans" w:eastAsia="Times New Roman" w:hAnsi="Open Sans" w:cs="Open Sans"/>
          <w:color w:val="11161A"/>
          <w:sz w:val="24"/>
          <w:szCs w:val="24"/>
        </w:rPr>
        <w:t>lvalue</w:t>
      </w:r>
      <w:proofErr w:type="spellEnd"/>
      <w:r w:rsidRPr="003C4629">
        <w:rPr>
          <w:rFonts w:ascii="Open Sans" w:eastAsia="Times New Roman" w:hAnsi="Open Sans" w:cs="Open Sans"/>
          <w:color w:val="11161A"/>
          <w:sz w:val="24"/>
          <w:szCs w:val="24"/>
        </w:rPr>
        <w:t xml:space="preserve"> reference can be considered as an alternative name for an object. It is a reference that binds to </w:t>
      </w:r>
      <w:proofErr w:type="gramStart"/>
      <w:r w:rsidRPr="003C4629">
        <w:rPr>
          <w:rFonts w:ascii="Open Sans" w:eastAsia="Times New Roman" w:hAnsi="Open Sans" w:cs="Open Sans"/>
          <w:color w:val="11161A"/>
          <w:sz w:val="24"/>
          <w:szCs w:val="24"/>
        </w:rPr>
        <w:t>an</w:t>
      </w:r>
      <w:proofErr w:type="gramEnd"/>
      <w:r w:rsidRPr="003C4629">
        <w:rPr>
          <w:rFonts w:ascii="Open Sans" w:eastAsia="Times New Roman" w:hAnsi="Open Sans" w:cs="Open Sans"/>
          <w:color w:val="11161A"/>
          <w:sz w:val="24"/>
          <w:szCs w:val="24"/>
        </w:rPr>
        <w:t xml:space="preserve"> </w:t>
      </w:r>
      <w:proofErr w:type="spellStart"/>
      <w:r w:rsidRPr="003C4629">
        <w:rPr>
          <w:rFonts w:ascii="Open Sans" w:eastAsia="Times New Roman" w:hAnsi="Open Sans" w:cs="Open Sans"/>
          <w:color w:val="11161A"/>
          <w:sz w:val="24"/>
          <w:szCs w:val="24"/>
        </w:rPr>
        <w:t>lvalue</w:t>
      </w:r>
      <w:proofErr w:type="spellEnd"/>
      <w:r w:rsidRPr="003C4629">
        <w:rPr>
          <w:rFonts w:ascii="Open Sans" w:eastAsia="Times New Roman" w:hAnsi="Open Sans" w:cs="Open Sans"/>
          <w:color w:val="11161A"/>
          <w:sz w:val="24"/>
          <w:szCs w:val="24"/>
        </w:rPr>
        <w:t xml:space="preserve"> and is declared using an optional list of specifiers (which we will not further discuss here) followed by the reference declarator </w:t>
      </w:r>
      <w:r w:rsidRPr="003C4629">
        <w:rPr>
          <w:rFonts w:ascii="var(--jp-code-font-family)" w:eastAsia="Times New Roman" w:hAnsi="var(--jp-code-font-family)" w:cs="Courier New"/>
          <w:color w:val="11161A"/>
          <w:sz w:val="20"/>
          <w:szCs w:val="20"/>
          <w:bdr w:val="none" w:sz="0" w:space="0" w:color="auto" w:frame="1"/>
        </w:rPr>
        <w:t>&amp;</w:t>
      </w:r>
      <w:r w:rsidRPr="003C4629">
        <w:rPr>
          <w:rFonts w:ascii="Open Sans" w:eastAsia="Times New Roman" w:hAnsi="Open Sans" w:cs="Open Sans"/>
          <w:color w:val="11161A"/>
          <w:sz w:val="24"/>
          <w:szCs w:val="24"/>
        </w:rPr>
        <w:t>. The short code sample on the right declares an integer </w:t>
      </w:r>
      <w:r w:rsidRPr="003C4629">
        <w:rPr>
          <w:rFonts w:ascii="var(--jp-code-font-family)" w:eastAsia="Times New Roman" w:hAnsi="var(--jp-code-font-family)" w:cs="Courier New"/>
          <w:color w:val="11161A"/>
          <w:sz w:val="20"/>
          <w:szCs w:val="20"/>
          <w:bdr w:val="none" w:sz="0" w:space="0" w:color="auto" w:frame="1"/>
        </w:rPr>
        <w:t>i</w:t>
      </w:r>
      <w:r w:rsidRPr="003C4629">
        <w:rPr>
          <w:rFonts w:ascii="Open Sans" w:eastAsia="Times New Roman" w:hAnsi="Open Sans" w:cs="Open Sans"/>
          <w:color w:val="11161A"/>
          <w:sz w:val="24"/>
          <w:szCs w:val="24"/>
        </w:rPr>
        <w:t> and a reference </w:t>
      </w:r>
      <w:r w:rsidRPr="003C4629">
        <w:rPr>
          <w:rFonts w:ascii="var(--jp-code-font-family)" w:eastAsia="Times New Roman" w:hAnsi="var(--jp-code-font-family)" w:cs="Courier New"/>
          <w:color w:val="11161A"/>
          <w:sz w:val="20"/>
          <w:szCs w:val="20"/>
          <w:bdr w:val="none" w:sz="0" w:space="0" w:color="auto" w:frame="1"/>
        </w:rPr>
        <w:t>j</w:t>
      </w:r>
      <w:r w:rsidRPr="003C4629">
        <w:rPr>
          <w:rFonts w:ascii="Open Sans" w:eastAsia="Times New Roman" w:hAnsi="Open Sans" w:cs="Open Sans"/>
          <w:color w:val="11161A"/>
          <w:sz w:val="24"/>
          <w:szCs w:val="24"/>
        </w:rPr>
        <w:t> which can be used as an alias for the existing object.</w:t>
      </w:r>
    </w:p>
    <w:p w:rsidR="003C4629" w:rsidRPr="003C4629" w:rsidRDefault="003C4629" w:rsidP="003C4629">
      <w:pPr>
        <w:spacing w:after="0" w:line="240" w:lineRule="auto"/>
        <w:rPr>
          <w:rFonts w:ascii="Open Sans" w:eastAsia="Times New Roman" w:hAnsi="Open Sans" w:cs="Open Sans"/>
          <w:color w:val="11161A"/>
          <w:sz w:val="24"/>
          <w:szCs w:val="24"/>
        </w:rPr>
      </w:pPr>
      <w:r w:rsidRPr="003C4629">
        <w:rPr>
          <w:rFonts w:ascii="Open Sans" w:eastAsia="Times New Roman" w:hAnsi="Open Sans" w:cs="Open Sans"/>
          <w:color w:val="11161A"/>
          <w:sz w:val="24"/>
          <w:szCs w:val="24"/>
        </w:rPr>
        <w:t>The output of the program is</w:t>
      </w:r>
      <w:r w:rsidRPr="003C4629">
        <w:rPr>
          <w:rFonts w:ascii="Open Sans" w:eastAsia="Times New Roman" w:hAnsi="Open Sans" w:cs="Open Sans"/>
          <w:color w:val="11161A"/>
          <w:sz w:val="24"/>
          <w:szCs w:val="24"/>
        </w:rPr>
        <w:br/>
      </w:r>
      <w:r w:rsidRPr="003C4629">
        <w:rPr>
          <w:rFonts w:ascii="var(--jp-code-font-family)" w:eastAsia="Times New Roman" w:hAnsi="var(--jp-code-font-family)" w:cs="Courier New"/>
          <w:color w:val="11161A"/>
          <w:sz w:val="20"/>
          <w:szCs w:val="20"/>
          <w:bdr w:val="none" w:sz="0" w:space="0" w:color="auto" w:frame="1"/>
        </w:rPr>
        <w:t>i = 3, j = 3</w:t>
      </w:r>
    </w:p>
    <w:p w:rsidR="003C4629" w:rsidRPr="003C4629" w:rsidRDefault="003C4629" w:rsidP="003C4629">
      <w:pPr>
        <w:spacing w:after="0" w:line="240" w:lineRule="auto"/>
        <w:rPr>
          <w:rFonts w:ascii="Open Sans" w:eastAsia="Times New Roman" w:hAnsi="Open Sans" w:cs="Open Sans"/>
          <w:color w:val="11161A"/>
          <w:sz w:val="24"/>
          <w:szCs w:val="24"/>
        </w:rPr>
      </w:pPr>
      <w:r w:rsidRPr="003C4629">
        <w:rPr>
          <w:rFonts w:ascii="Open Sans" w:eastAsia="Times New Roman" w:hAnsi="Open Sans" w:cs="Open Sans"/>
          <w:color w:val="11161A"/>
          <w:sz w:val="24"/>
          <w:szCs w:val="24"/>
        </w:rPr>
        <w:t xml:space="preserve">We can see that the </w:t>
      </w:r>
      <w:proofErr w:type="spellStart"/>
      <w:r w:rsidRPr="003C4629">
        <w:rPr>
          <w:rFonts w:ascii="Open Sans" w:eastAsia="Times New Roman" w:hAnsi="Open Sans" w:cs="Open Sans"/>
          <w:color w:val="11161A"/>
          <w:sz w:val="24"/>
          <w:szCs w:val="24"/>
        </w:rPr>
        <w:t>lvalue</w:t>
      </w:r>
      <w:proofErr w:type="spellEnd"/>
      <w:r w:rsidRPr="003C4629">
        <w:rPr>
          <w:rFonts w:ascii="Open Sans" w:eastAsia="Times New Roman" w:hAnsi="Open Sans" w:cs="Open Sans"/>
          <w:color w:val="11161A"/>
          <w:sz w:val="24"/>
          <w:szCs w:val="24"/>
        </w:rPr>
        <w:t xml:space="preserve"> reference </w:t>
      </w:r>
      <w:r w:rsidRPr="003C4629">
        <w:rPr>
          <w:rFonts w:ascii="var(--jp-code-font-family)" w:eastAsia="Times New Roman" w:hAnsi="var(--jp-code-font-family)" w:cs="Courier New"/>
          <w:color w:val="11161A"/>
          <w:sz w:val="20"/>
          <w:szCs w:val="20"/>
          <w:bdr w:val="none" w:sz="0" w:space="0" w:color="auto" w:frame="1"/>
        </w:rPr>
        <w:t>j</w:t>
      </w:r>
      <w:r w:rsidRPr="003C4629">
        <w:rPr>
          <w:rFonts w:ascii="Open Sans" w:eastAsia="Times New Roman" w:hAnsi="Open Sans" w:cs="Open Sans"/>
          <w:color w:val="11161A"/>
          <w:sz w:val="24"/>
          <w:szCs w:val="24"/>
        </w:rPr>
        <w:t> can be used just as </w:t>
      </w:r>
      <w:r w:rsidRPr="003C4629">
        <w:rPr>
          <w:rFonts w:ascii="var(--jp-code-font-family)" w:eastAsia="Times New Roman" w:hAnsi="var(--jp-code-font-family)" w:cs="Courier New"/>
          <w:color w:val="11161A"/>
          <w:sz w:val="20"/>
          <w:szCs w:val="20"/>
          <w:bdr w:val="none" w:sz="0" w:space="0" w:color="auto" w:frame="1"/>
        </w:rPr>
        <w:t>i</w:t>
      </w:r>
      <w:r w:rsidRPr="003C4629">
        <w:rPr>
          <w:rFonts w:ascii="Open Sans" w:eastAsia="Times New Roman" w:hAnsi="Open Sans" w:cs="Open Sans"/>
          <w:color w:val="11161A"/>
          <w:sz w:val="24"/>
          <w:szCs w:val="24"/>
        </w:rPr>
        <w:t> can. A change to either </w:t>
      </w:r>
      <w:r w:rsidRPr="003C4629">
        <w:rPr>
          <w:rFonts w:ascii="var(--jp-code-font-family)" w:eastAsia="Times New Roman" w:hAnsi="var(--jp-code-font-family)" w:cs="Courier New"/>
          <w:color w:val="11161A"/>
          <w:sz w:val="20"/>
          <w:szCs w:val="20"/>
          <w:bdr w:val="none" w:sz="0" w:space="0" w:color="auto" w:frame="1"/>
        </w:rPr>
        <w:t>i</w:t>
      </w:r>
      <w:r w:rsidRPr="003C4629">
        <w:rPr>
          <w:rFonts w:ascii="Open Sans" w:eastAsia="Times New Roman" w:hAnsi="Open Sans" w:cs="Open Sans"/>
          <w:color w:val="11161A"/>
          <w:sz w:val="24"/>
          <w:szCs w:val="24"/>
        </w:rPr>
        <w:t> or </w:t>
      </w:r>
      <w:r w:rsidRPr="003C4629">
        <w:rPr>
          <w:rFonts w:ascii="var(--jp-code-font-family)" w:eastAsia="Times New Roman" w:hAnsi="var(--jp-code-font-family)" w:cs="Courier New"/>
          <w:color w:val="11161A"/>
          <w:sz w:val="20"/>
          <w:szCs w:val="20"/>
          <w:bdr w:val="none" w:sz="0" w:space="0" w:color="auto" w:frame="1"/>
        </w:rPr>
        <w:t>j</w:t>
      </w:r>
      <w:r w:rsidRPr="003C4629">
        <w:rPr>
          <w:rFonts w:ascii="Open Sans" w:eastAsia="Times New Roman" w:hAnsi="Open Sans" w:cs="Open Sans"/>
          <w:color w:val="11161A"/>
          <w:sz w:val="24"/>
          <w:szCs w:val="24"/>
        </w:rPr>
        <w:t> will affect the same memory location on the stack.</w:t>
      </w:r>
    </w:p>
    <w:p w:rsidR="003C4629" w:rsidRDefault="003C4629" w:rsidP="00A34314"/>
    <w:p w:rsidR="00812F3C" w:rsidRDefault="00812F3C" w:rsidP="00A34314">
      <w:r>
        <w:rPr>
          <w:noProof/>
        </w:rPr>
        <w:drawing>
          <wp:inline distT="0" distB="0" distL="0" distR="0" wp14:anchorId="770D062E" wp14:editId="589493AA">
            <wp:extent cx="5943600" cy="30784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78480"/>
                    </a:xfrm>
                    <a:prstGeom prst="rect">
                      <a:avLst/>
                    </a:prstGeom>
                  </pic:spPr>
                </pic:pic>
              </a:graphicData>
            </a:graphic>
          </wp:inline>
        </w:drawing>
      </w:r>
    </w:p>
    <w:p w:rsidR="003C4629" w:rsidRPr="003C4629" w:rsidRDefault="003C4629" w:rsidP="003C4629">
      <w:pPr>
        <w:shd w:val="clear" w:color="auto" w:fill="FFFFFF"/>
        <w:spacing w:after="240" w:line="240" w:lineRule="auto"/>
        <w:rPr>
          <w:rFonts w:ascii="Open Sans" w:eastAsia="Times New Roman" w:hAnsi="Open Sans" w:cs="Open Sans"/>
          <w:sz w:val="24"/>
          <w:szCs w:val="24"/>
        </w:rPr>
      </w:pPr>
      <w:r w:rsidRPr="003C4629">
        <w:rPr>
          <w:rFonts w:ascii="Open Sans" w:eastAsia="Times New Roman" w:hAnsi="Open Sans" w:cs="Open Sans"/>
          <w:sz w:val="24"/>
          <w:szCs w:val="24"/>
        </w:rPr>
        <w:t xml:space="preserve">One of the primary use-cases for </w:t>
      </w:r>
      <w:proofErr w:type="spellStart"/>
      <w:r w:rsidRPr="003C4629">
        <w:rPr>
          <w:rFonts w:ascii="Open Sans" w:eastAsia="Times New Roman" w:hAnsi="Open Sans" w:cs="Open Sans"/>
          <w:sz w:val="24"/>
          <w:szCs w:val="24"/>
        </w:rPr>
        <w:t>lvalue</w:t>
      </w:r>
      <w:proofErr w:type="spellEnd"/>
      <w:r w:rsidRPr="003C4629">
        <w:rPr>
          <w:rFonts w:ascii="Open Sans" w:eastAsia="Times New Roman" w:hAnsi="Open Sans" w:cs="Open Sans"/>
          <w:sz w:val="24"/>
          <w:szCs w:val="24"/>
        </w:rPr>
        <w:t xml:space="preserve"> references is the pass-by-reference semantics in function calls as in the example on the right.</w:t>
      </w:r>
    </w:p>
    <w:p w:rsidR="003C4629" w:rsidRPr="003C4629" w:rsidRDefault="003C4629" w:rsidP="003C4629">
      <w:pPr>
        <w:shd w:val="clear" w:color="auto" w:fill="FFFFFF"/>
        <w:spacing w:after="0" w:line="240" w:lineRule="auto"/>
        <w:rPr>
          <w:rFonts w:ascii="Open Sans" w:eastAsia="Times New Roman" w:hAnsi="Open Sans" w:cs="Open Sans"/>
          <w:sz w:val="24"/>
          <w:szCs w:val="24"/>
        </w:rPr>
      </w:pPr>
      <w:r w:rsidRPr="003C4629">
        <w:rPr>
          <w:rFonts w:ascii="Open Sans" w:eastAsia="Times New Roman" w:hAnsi="Open Sans" w:cs="Open Sans"/>
          <w:sz w:val="24"/>
          <w:szCs w:val="24"/>
        </w:rPr>
        <w:t>The function </w:t>
      </w:r>
      <w:proofErr w:type="spellStart"/>
      <w:r w:rsidRPr="003C4629">
        <w:rPr>
          <w:rFonts w:ascii="var(--jp-code-font-family)" w:eastAsia="Times New Roman" w:hAnsi="var(--jp-code-font-family)" w:cs="Courier New"/>
          <w:sz w:val="20"/>
          <w:szCs w:val="20"/>
          <w:bdr w:val="none" w:sz="0" w:space="0" w:color="auto" w:frame="1"/>
        </w:rPr>
        <w:t>myFunction</w:t>
      </w:r>
      <w:proofErr w:type="spellEnd"/>
      <w:r w:rsidRPr="003C4629">
        <w:rPr>
          <w:rFonts w:ascii="Open Sans" w:eastAsia="Times New Roman" w:hAnsi="Open Sans" w:cs="Open Sans"/>
          <w:sz w:val="24"/>
          <w:szCs w:val="24"/>
        </w:rPr>
        <w:t xml:space="preserve"> has </w:t>
      </w:r>
      <w:proofErr w:type="gramStart"/>
      <w:r w:rsidRPr="003C4629">
        <w:rPr>
          <w:rFonts w:ascii="Open Sans" w:eastAsia="Times New Roman" w:hAnsi="Open Sans" w:cs="Open Sans"/>
          <w:sz w:val="24"/>
          <w:szCs w:val="24"/>
        </w:rPr>
        <w:t>an</w:t>
      </w:r>
      <w:proofErr w:type="gramEnd"/>
      <w:r w:rsidRPr="003C4629">
        <w:rPr>
          <w:rFonts w:ascii="Open Sans" w:eastAsia="Times New Roman" w:hAnsi="Open Sans" w:cs="Open Sans"/>
          <w:sz w:val="24"/>
          <w:szCs w:val="24"/>
        </w:rPr>
        <w:t xml:space="preserve"> </w:t>
      </w:r>
      <w:proofErr w:type="spellStart"/>
      <w:r w:rsidRPr="003C4629">
        <w:rPr>
          <w:rFonts w:ascii="Open Sans" w:eastAsia="Times New Roman" w:hAnsi="Open Sans" w:cs="Open Sans"/>
          <w:sz w:val="24"/>
          <w:szCs w:val="24"/>
        </w:rPr>
        <w:t>lvalue</w:t>
      </w:r>
      <w:proofErr w:type="spellEnd"/>
      <w:r w:rsidRPr="003C4629">
        <w:rPr>
          <w:rFonts w:ascii="Open Sans" w:eastAsia="Times New Roman" w:hAnsi="Open Sans" w:cs="Open Sans"/>
          <w:sz w:val="24"/>
          <w:szCs w:val="24"/>
        </w:rPr>
        <w:t xml:space="preserve"> reference as a parameter, which establishes an alias to the integer </w:t>
      </w:r>
      <w:r w:rsidRPr="003C4629">
        <w:rPr>
          <w:rFonts w:ascii="var(--jp-code-font-family)" w:eastAsia="Times New Roman" w:hAnsi="var(--jp-code-font-family)" w:cs="Courier New"/>
          <w:sz w:val="20"/>
          <w:szCs w:val="20"/>
          <w:bdr w:val="none" w:sz="0" w:space="0" w:color="auto" w:frame="1"/>
        </w:rPr>
        <w:t>i</w:t>
      </w:r>
      <w:r w:rsidRPr="003C4629">
        <w:rPr>
          <w:rFonts w:ascii="Open Sans" w:eastAsia="Times New Roman" w:hAnsi="Open Sans" w:cs="Open Sans"/>
          <w:sz w:val="24"/>
          <w:szCs w:val="24"/>
        </w:rPr>
        <w:t> which is passed to it in </w:t>
      </w:r>
      <w:r w:rsidRPr="003C4629">
        <w:rPr>
          <w:rFonts w:ascii="var(--jp-code-font-family)" w:eastAsia="Times New Roman" w:hAnsi="var(--jp-code-font-family)" w:cs="Courier New"/>
          <w:sz w:val="20"/>
          <w:szCs w:val="20"/>
          <w:bdr w:val="none" w:sz="0" w:space="0" w:color="auto" w:frame="1"/>
        </w:rPr>
        <w:t>main</w:t>
      </w:r>
      <w:r w:rsidRPr="003C4629">
        <w:rPr>
          <w:rFonts w:ascii="Open Sans" w:eastAsia="Times New Roman" w:hAnsi="Open Sans" w:cs="Open Sans"/>
          <w:sz w:val="24"/>
          <w:szCs w:val="24"/>
        </w:rPr>
        <w:t>.</w:t>
      </w:r>
    </w:p>
    <w:p w:rsidR="003C4629" w:rsidRDefault="003C4629" w:rsidP="00A34314"/>
    <w:p w:rsidR="00812F3C" w:rsidRDefault="00812F3C" w:rsidP="00A34314">
      <w:r>
        <w:rPr>
          <w:noProof/>
        </w:rPr>
        <w:lastRenderedPageBreak/>
        <w:drawing>
          <wp:inline distT="0" distB="0" distL="0" distR="0" wp14:anchorId="4EAC5EEE" wp14:editId="4840BA95">
            <wp:extent cx="5943600" cy="30549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54985"/>
                    </a:xfrm>
                    <a:prstGeom prst="rect">
                      <a:avLst/>
                    </a:prstGeom>
                  </pic:spPr>
                </pic:pic>
              </a:graphicData>
            </a:graphic>
          </wp:inline>
        </w:drawing>
      </w:r>
    </w:p>
    <w:p w:rsidR="003C4629" w:rsidRPr="003C4629" w:rsidRDefault="003C4629" w:rsidP="003C4629">
      <w:pPr>
        <w:pStyle w:val="Heading2"/>
        <w:shd w:val="clear" w:color="auto" w:fill="FFFFFF"/>
        <w:spacing w:after="0"/>
        <w:rPr>
          <w:rFonts w:ascii="Open Sans" w:hAnsi="Open Sans" w:cs="Open Sans"/>
          <w:sz w:val="22"/>
          <w:szCs w:val="22"/>
        </w:rPr>
      </w:pPr>
      <w:proofErr w:type="spellStart"/>
      <w:r w:rsidRPr="003C4629">
        <w:rPr>
          <w:rFonts w:ascii="Open Sans" w:hAnsi="Open Sans" w:cs="Open Sans"/>
          <w:sz w:val="22"/>
          <w:szCs w:val="22"/>
        </w:rPr>
        <w:t>Rvalue</w:t>
      </w:r>
      <w:proofErr w:type="spellEnd"/>
      <w:r w:rsidRPr="003C4629">
        <w:rPr>
          <w:rFonts w:ascii="Open Sans" w:hAnsi="Open Sans" w:cs="Open Sans"/>
          <w:sz w:val="22"/>
          <w:szCs w:val="22"/>
        </w:rPr>
        <w:t xml:space="preserve"> references</w:t>
      </w:r>
    </w:p>
    <w:p w:rsidR="003C4629" w:rsidRPr="003C4629" w:rsidRDefault="003C4629" w:rsidP="003C4629">
      <w:pPr>
        <w:pStyle w:val="NormalWeb"/>
        <w:shd w:val="clear" w:color="auto" w:fill="FFFFFF"/>
        <w:spacing w:before="0" w:beforeAutospacing="0" w:after="0" w:afterAutospacing="0"/>
        <w:rPr>
          <w:rFonts w:ascii="Open Sans" w:hAnsi="Open Sans" w:cs="Open Sans"/>
          <w:sz w:val="22"/>
          <w:szCs w:val="22"/>
        </w:rPr>
      </w:pPr>
      <w:r w:rsidRPr="003C4629">
        <w:rPr>
          <w:rFonts w:ascii="Open Sans" w:hAnsi="Open Sans" w:cs="Open Sans"/>
          <w:sz w:val="22"/>
          <w:szCs w:val="22"/>
        </w:rPr>
        <w:t xml:space="preserve">You already know that </w:t>
      </w:r>
      <w:proofErr w:type="gramStart"/>
      <w:r w:rsidRPr="003C4629">
        <w:rPr>
          <w:rFonts w:ascii="Open Sans" w:hAnsi="Open Sans" w:cs="Open Sans"/>
          <w:sz w:val="22"/>
          <w:szCs w:val="22"/>
        </w:rPr>
        <w:t>an</w:t>
      </w:r>
      <w:proofErr w:type="gramEnd"/>
      <w:r w:rsidRPr="003C4629">
        <w:rPr>
          <w:rFonts w:ascii="Open Sans" w:hAnsi="Open Sans" w:cs="Open Sans"/>
          <w:sz w:val="22"/>
          <w:szCs w:val="22"/>
        </w:rPr>
        <w:t xml:space="preserve"> </w:t>
      </w:r>
      <w:proofErr w:type="spellStart"/>
      <w:r w:rsidRPr="003C4629">
        <w:rPr>
          <w:rFonts w:ascii="Open Sans" w:hAnsi="Open Sans" w:cs="Open Sans"/>
          <w:sz w:val="22"/>
          <w:szCs w:val="22"/>
        </w:rPr>
        <w:t>rvalue</w:t>
      </w:r>
      <w:proofErr w:type="spellEnd"/>
      <w:r w:rsidRPr="003C4629">
        <w:rPr>
          <w:rFonts w:ascii="Open Sans" w:hAnsi="Open Sans" w:cs="Open Sans"/>
          <w:sz w:val="22"/>
          <w:szCs w:val="22"/>
        </w:rPr>
        <w:t xml:space="preserve"> is a temporary expression which is - among other use-cases, a means of initializing objects. In the call </w:t>
      </w:r>
      <w:r w:rsidRPr="003C4629">
        <w:rPr>
          <w:rStyle w:val="HTMLCode"/>
          <w:rFonts w:ascii="var(--jp-code-font-family)" w:hAnsi="var(--jp-code-font-family)"/>
          <w:sz w:val="22"/>
          <w:szCs w:val="22"/>
          <w:bdr w:val="none" w:sz="0" w:space="0" w:color="auto" w:frame="1"/>
        </w:rPr>
        <w:t>int i = 42</w:t>
      </w:r>
      <w:r w:rsidRPr="003C4629">
        <w:rPr>
          <w:rFonts w:ascii="Open Sans" w:hAnsi="Open Sans" w:cs="Open Sans"/>
          <w:sz w:val="22"/>
          <w:szCs w:val="22"/>
        </w:rPr>
        <w:t xml:space="preserve">, 42 is the </w:t>
      </w:r>
      <w:proofErr w:type="spellStart"/>
      <w:r w:rsidRPr="003C4629">
        <w:rPr>
          <w:rFonts w:ascii="Open Sans" w:hAnsi="Open Sans" w:cs="Open Sans"/>
          <w:sz w:val="22"/>
          <w:szCs w:val="22"/>
        </w:rPr>
        <w:t>rvalue</w:t>
      </w:r>
      <w:proofErr w:type="spellEnd"/>
      <w:r w:rsidRPr="003C4629">
        <w:rPr>
          <w:rFonts w:ascii="Open Sans" w:hAnsi="Open Sans" w:cs="Open Sans"/>
          <w:sz w:val="22"/>
          <w:szCs w:val="22"/>
        </w:rPr>
        <w:t>.</w:t>
      </w:r>
    </w:p>
    <w:p w:rsidR="003C4629" w:rsidRPr="003C4629" w:rsidRDefault="003C4629" w:rsidP="003C4629">
      <w:pPr>
        <w:pStyle w:val="NormalWeb"/>
        <w:shd w:val="clear" w:color="auto" w:fill="FFFFFF"/>
        <w:spacing w:before="0" w:beforeAutospacing="0" w:after="240" w:afterAutospacing="0"/>
        <w:rPr>
          <w:rFonts w:ascii="Open Sans" w:hAnsi="Open Sans" w:cs="Open Sans"/>
          <w:sz w:val="22"/>
          <w:szCs w:val="22"/>
        </w:rPr>
      </w:pPr>
      <w:r w:rsidRPr="003C4629">
        <w:rPr>
          <w:rFonts w:ascii="Open Sans" w:hAnsi="Open Sans" w:cs="Open Sans"/>
          <w:sz w:val="22"/>
          <w:szCs w:val="22"/>
        </w:rPr>
        <w:t xml:space="preserve">Let us consider an example </w:t>
      </w:r>
      <w:proofErr w:type="gramStart"/>
      <w:r w:rsidRPr="003C4629">
        <w:rPr>
          <w:rFonts w:ascii="Open Sans" w:hAnsi="Open Sans" w:cs="Open Sans"/>
          <w:sz w:val="22"/>
          <w:szCs w:val="22"/>
        </w:rPr>
        <w:t>similar to</w:t>
      </w:r>
      <w:proofErr w:type="gramEnd"/>
      <w:r w:rsidRPr="003C4629">
        <w:rPr>
          <w:rFonts w:ascii="Open Sans" w:hAnsi="Open Sans" w:cs="Open Sans"/>
          <w:sz w:val="22"/>
          <w:szCs w:val="22"/>
        </w:rPr>
        <w:t xml:space="preserve"> the last one, shown on the right.</w:t>
      </w:r>
    </w:p>
    <w:p w:rsidR="003C4629" w:rsidRPr="003C4629" w:rsidRDefault="003C4629" w:rsidP="003C4629">
      <w:pPr>
        <w:pStyle w:val="NormalWeb"/>
        <w:shd w:val="clear" w:color="auto" w:fill="FFFFFF"/>
        <w:spacing w:before="0" w:beforeAutospacing="0" w:after="0" w:afterAutospacing="0"/>
        <w:rPr>
          <w:rFonts w:ascii="Open Sans" w:hAnsi="Open Sans" w:cs="Open Sans"/>
          <w:sz w:val="22"/>
          <w:szCs w:val="22"/>
        </w:rPr>
      </w:pPr>
      <w:r w:rsidRPr="003C4629">
        <w:rPr>
          <w:rFonts w:ascii="Open Sans" w:hAnsi="Open Sans" w:cs="Open Sans"/>
          <w:sz w:val="22"/>
          <w:szCs w:val="22"/>
        </w:rPr>
        <w:t>As before, the function </w:t>
      </w:r>
      <w:proofErr w:type="spellStart"/>
      <w:r w:rsidRPr="003C4629">
        <w:rPr>
          <w:rStyle w:val="HTMLCode"/>
          <w:rFonts w:ascii="var(--jp-code-font-family)" w:hAnsi="var(--jp-code-font-family)"/>
          <w:sz w:val="22"/>
          <w:szCs w:val="22"/>
          <w:bdr w:val="none" w:sz="0" w:space="0" w:color="auto" w:frame="1"/>
        </w:rPr>
        <w:t>myFunction</w:t>
      </w:r>
      <w:proofErr w:type="spellEnd"/>
      <w:r w:rsidRPr="003C4629">
        <w:rPr>
          <w:rFonts w:ascii="Open Sans" w:hAnsi="Open Sans" w:cs="Open Sans"/>
          <w:sz w:val="22"/>
          <w:szCs w:val="22"/>
        </w:rPr>
        <w:t xml:space="preserve"> takes </w:t>
      </w:r>
      <w:proofErr w:type="gramStart"/>
      <w:r w:rsidRPr="003C4629">
        <w:rPr>
          <w:rFonts w:ascii="Open Sans" w:hAnsi="Open Sans" w:cs="Open Sans"/>
          <w:sz w:val="22"/>
          <w:szCs w:val="22"/>
        </w:rPr>
        <w:t>an</w:t>
      </w:r>
      <w:proofErr w:type="gramEnd"/>
      <w:r w:rsidRPr="003C4629">
        <w:rPr>
          <w:rFonts w:ascii="Open Sans" w:hAnsi="Open Sans" w:cs="Open Sans"/>
          <w:sz w:val="22"/>
          <w:szCs w:val="22"/>
        </w:rPr>
        <w:t xml:space="preserve"> </w:t>
      </w:r>
      <w:proofErr w:type="spellStart"/>
      <w:r w:rsidRPr="003C4629">
        <w:rPr>
          <w:rFonts w:ascii="Open Sans" w:hAnsi="Open Sans" w:cs="Open Sans"/>
          <w:sz w:val="22"/>
          <w:szCs w:val="22"/>
        </w:rPr>
        <w:t>lvalue</w:t>
      </w:r>
      <w:proofErr w:type="spellEnd"/>
      <w:r w:rsidRPr="003C4629">
        <w:rPr>
          <w:rFonts w:ascii="Open Sans" w:hAnsi="Open Sans" w:cs="Open Sans"/>
          <w:sz w:val="22"/>
          <w:szCs w:val="22"/>
        </w:rPr>
        <w:t xml:space="preserve"> reference as its argument. In </w:t>
      </w:r>
      <w:r w:rsidRPr="003C4629">
        <w:rPr>
          <w:rStyle w:val="HTMLCode"/>
          <w:rFonts w:ascii="var(--jp-code-font-family)" w:hAnsi="var(--jp-code-font-family)"/>
          <w:sz w:val="22"/>
          <w:szCs w:val="22"/>
          <w:bdr w:val="none" w:sz="0" w:space="0" w:color="auto" w:frame="1"/>
        </w:rPr>
        <w:t>main</w:t>
      </w:r>
      <w:r w:rsidRPr="003C4629">
        <w:rPr>
          <w:rFonts w:ascii="Open Sans" w:hAnsi="Open Sans" w:cs="Open Sans"/>
          <w:sz w:val="22"/>
          <w:szCs w:val="22"/>
        </w:rPr>
        <w:t>, the call </w:t>
      </w:r>
      <w:proofErr w:type="spellStart"/>
      <w:r w:rsidRPr="003C4629">
        <w:rPr>
          <w:rStyle w:val="HTMLCode"/>
          <w:rFonts w:ascii="var(--jp-code-font-family)" w:hAnsi="var(--jp-code-font-family)"/>
          <w:sz w:val="22"/>
          <w:szCs w:val="22"/>
          <w:bdr w:val="none" w:sz="0" w:space="0" w:color="auto" w:frame="1"/>
        </w:rPr>
        <w:t>myFunction</w:t>
      </w:r>
      <w:proofErr w:type="spellEnd"/>
      <w:r w:rsidRPr="003C4629">
        <w:rPr>
          <w:rStyle w:val="HTMLCode"/>
          <w:rFonts w:ascii="var(--jp-code-font-family)" w:hAnsi="var(--jp-code-font-family)"/>
          <w:sz w:val="22"/>
          <w:szCs w:val="22"/>
          <w:bdr w:val="none" w:sz="0" w:space="0" w:color="auto" w:frame="1"/>
        </w:rPr>
        <w:t>(j)</w:t>
      </w:r>
      <w:r w:rsidRPr="003C4629">
        <w:rPr>
          <w:rFonts w:ascii="Open Sans" w:hAnsi="Open Sans" w:cs="Open Sans"/>
          <w:sz w:val="22"/>
          <w:szCs w:val="22"/>
        </w:rPr>
        <w:t> works just fine while </w:t>
      </w:r>
      <w:proofErr w:type="spellStart"/>
      <w:proofErr w:type="gramStart"/>
      <w:r w:rsidRPr="003C4629">
        <w:rPr>
          <w:rStyle w:val="HTMLCode"/>
          <w:rFonts w:ascii="var(--jp-code-font-family)" w:hAnsi="var(--jp-code-font-family)"/>
          <w:sz w:val="22"/>
          <w:szCs w:val="22"/>
          <w:bdr w:val="none" w:sz="0" w:space="0" w:color="auto" w:frame="1"/>
        </w:rPr>
        <w:t>myFunction</w:t>
      </w:r>
      <w:proofErr w:type="spellEnd"/>
      <w:r w:rsidRPr="003C4629">
        <w:rPr>
          <w:rStyle w:val="HTMLCode"/>
          <w:rFonts w:ascii="var(--jp-code-font-family)" w:hAnsi="var(--jp-code-font-family)"/>
          <w:sz w:val="22"/>
          <w:szCs w:val="22"/>
          <w:bdr w:val="none" w:sz="0" w:space="0" w:color="auto" w:frame="1"/>
        </w:rPr>
        <w:t>(</w:t>
      </w:r>
      <w:proofErr w:type="gramEnd"/>
      <w:r w:rsidRPr="003C4629">
        <w:rPr>
          <w:rStyle w:val="HTMLCode"/>
          <w:rFonts w:ascii="var(--jp-code-font-family)" w:hAnsi="var(--jp-code-font-family)"/>
          <w:sz w:val="22"/>
          <w:szCs w:val="22"/>
          <w:bdr w:val="none" w:sz="0" w:space="0" w:color="auto" w:frame="1"/>
        </w:rPr>
        <w:t>42)</w:t>
      </w:r>
      <w:r w:rsidRPr="003C4629">
        <w:rPr>
          <w:rFonts w:ascii="Open Sans" w:hAnsi="Open Sans" w:cs="Open Sans"/>
          <w:sz w:val="22"/>
          <w:szCs w:val="22"/>
        </w:rPr>
        <w:t> as well as </w:t>
      </w:r>
      <w:proofErr w:type="spellStart"/>
      <w:r w:rsidRPr="003C4629">
        <w:rPr>
          <w:rStyle w:val="HTMLCode"/>
          <w:rFonts w:ascii="var(--jp-code-font-family)" w:hAnsi="var(--jp-code-font-family)"/>
          <w:sz w:val="22"/>
          <w:szCs w:val="22"/>
          <w:bdr w:val="none" w:sz="0" w:space="0" w:color="auto" w:frame="1"/>
        </w:rPr>
        <w:t>myFunction</w:t>
      </w:r>
      <w:proofErr w:type="spellEnd"/>
      <w:r w:rsidRPr="003C4629">
        <w:rPr>
          <w:rStyle w:val="HTMLCode"/>
          <w:rFonts w:ascii="var(--jp-code-font-family)" w:hAnsi="var(--jp-code-font-family)"/>
          <w:sz w:val="22"/>
          <w:szCs w:val="22"/>
          <w:bdr w:val="none" w:sz="0" w:space="0" w:color="auto" w:frame="1"/>
        </w:rPr>
        <w:t>(</w:t>
      </w:r>
      <w:proofErr w:type="spellStart"/>
      <w:r w:rsidRPr="003C4629">
        <w:rPr>
          <w:rStyle w:val="HTMLCode"/>
          <w:rFonts w:ascii="var(--jp-code-font-family)" w:hAnsi="var(--jp-code-font-family)"/>
          <w:sz w:val="22"/>
          <w:szCs w:val="22"/>
          <w:bdr w:val="none" w:sz="0" w:space="0" w:color="auto" w:frame="1"/>
        </w:rPr>
        <w:t>j+k</w:t>
      </w:r>
      <w:proofErr w:type="spellEnd"/>
      <w:r w:rsidRPr="003C4629">
        <w:rPr>
          <w:rStyle w:val="HTMLCode"/>
          <w:rFonts w:ascii="var(--jp-code-font-family)" w:hAnsi="var(--jp-code-font-family)"/>
          <w:sz w:val="22"/>
          <w:szCs w:val="22"/>
          <w:bdr w:val="none" w:sz="0" w:space="0" w:color="auto" w:frame="1"/>
        </w:rPr>
        <w:t>)</w:t>
      </w:r>
      <w:r w:rsidRPr="003C4629">
        <w:rPr>
          <w:rFonts w:ascii="Open Sans" w:hAnsi="Open Sans" w:cs="Open Sans"/>
          <w:sz w:val="22"/>
          <w:szCs w:val="22"/>
        </w:rPr>
        <w:t> produces the following compiler error on Mac:</w:t>
      </w:r>
    </w:p>
    <w:p w:rsidR="003C4629" w:rsidRPr="003C4629" w:rsidRDefault="003C4629" w:rsidP="003C4629">
      <w:pPr>
        <w:pStyle w:val="NormalWeb"/>
        <w:shd w:val="clear" w:color="auto" w:fill="FFFFFF"/>
        <w:spacing w:before="0" w:beforeAutospacing="0" w:after="0" w:afterAutospacing="0"/>
        <w:rPr>
          <w:rFonts w:ascii="Open Sans" w:hAnsi="Open Sans" w:cs="Open Sans"/>
          <w:sz w:val="22"/>
          <w:szCs w:val="22"/>
        </w:rPr>
      </w:pPr>
      <w:r w:rsidRPr="003C4629">
        <w:rPr>
          <w:rStyle w:val="HTMLCode"/>
          <w:rFonts w:ascii="var(--jp-code-font-family)" w:hAnsi="var(--jp-code-font-family)"/>
          <w:sz w:val="22"/>
          <w:szCs w:val="22"/>
          <w:bdr w:val="none" w:sz="0" w:space="0" w:color="auto" w:frame="1"/>
        </w:rPr>
        <w:t>candidate function not viable: expects an l-value for 1st argument</w:t>
      </w:r>
    </w:p>
    <w:p w:rsidR="003C4629" w:rsidRPr="003C4629" w:rsidRDefault="003C4629" w:rsidP="003C4629">
      <w:pPr>
        <w:pStyle w:val="NormalWeb"/>
        <w:shd w:val="clear" w:color="auto" w:fill="FFFFFF"/>
        <w:spacing w:before="0" w:beforeAutospacing="0" w:after="240" w:afterAutospacing="0"/>
        <w:rPr>
          <w:rFonts w:ascii="Open Sans" w:hAnsi="Open Sans" w:cs="Open Sans"/>
          <w:sz w:val="22"/>
          <w:szCs w:val="22"/>
        </w:rPr>
      </w:pPr>
      <w:r w:rsidRPr="003C4629">
        <w:rPr>
          <w:rFonts w:ascii="Open Sans" w:hAnsi="Open Sans" w:cs="Open Sans"/>
          <w:sz w:val="22"/>
          <w:szCs w:val="22"/>
        </w:rPr>
        <w:t>and the following error in the workspace with g++:</w:t>
      </w:r>
    </w:p>
    <w:p w:rsidR="003C4629" w:rsidRPr="003C4629" w:rsidRDefault="003C4629" w:rsidP="003C4629">
      <w:pPr>
        <w:pStyle w:val="NormalWeb"/>
        <w:shd w:val="clear" w:color="auto" w:fill="FFFFFF"/>
        <w:spacing w:before="0" w:beforeAutospacing="0" w:after="0" w:afterAutospacing="0"/>
        <w:rPr>
          <w:rFonts w:ascii="Open Sans" w:hAnsi="Open Sans" w:cs="Open Sans"/>
          <w:sz w:val="22"/>
          <w:szCs w:val="22"/>
        </w:rPr>
      </w:pPr>
      <w:r w:rsidRPr="003C4629">
        <w:rPr>
          <w:rStyle w:val="HTMLCode"/>
          <w:rFonts w:ascii="var(--jp-code-font-family)" w:hAnsi="var(--jp-code-font-family)"/>
          <w:sz w:val="22"/>
          <w:szCs w:val="22"/>
          <w:bdr w:val="none" w:sz="0" w:space="0" w:color="auto" w:frame="1"/>
        </w:rPr>
        <w:t xml:space="preserve">error: cannot bind non-const </w:t>
      </w:r>
      <w:proofErr w:type="spellStart"/>
      <w:r w:rsidRPr="003C4629">
        <w:rPr>
          <w:rStyle w:val="HTMLCode"/>
          <w:rFonts w:ascii="var(--jp-code-font-family)" w:hAnsi="var(--jp-code-font-family)"/>
          <w:sz w:val="22"/>
          <w:szCs w:val="22"/>
          <w:bdr w:val="none" w:sz="0" w:space="0" w:color="auto" w:frame="1"/>
        </w:rPr>
        <w:t>lvalue</w:t>
      </w:r>
      <w:proofErr w:type="spellEnd"/>
      <w:r w:rsidRPr="003C4629">
        <w:rPr>
          <w:rStyle w:val="HTMLCode"/>
          <w:rFonts w:ascii="var(--jp-code-font-family)" w:hAnsi="var(--jp-code-font-family)"/>
          <w:sz w:val="22"/>
          <w:szCs w:val="22"/>
          <w:bdr w:val="none" w:sz="0" w:space="0" w:color="auto" w:frame="1"/>
        </w:rPr>
        <w:t xml:space="preserve"> reference of type ‘int&amp;’ to </w:t>
      </w:r>
      <w:proofErr w:type="gramStart"/>
      <w:r w:rsidRPr="003C4629">
        <w:rPr>
          <w:rStyle w:val="HTMLCode"/>
          <w:rFonts w:ascii="var(--jp-code-font-family)" w:hAnsi="var(--jp-code-font-family)"/>
          <w:sz w:val="22"/>
          <w:szCs w:val="22"/>
          <w:bdr w:val="none" w:sz="0" w:space="0" w:color="auto" w:frame="1"/>
        </w:rPr>
        <w:t>an</w:t>
      </w:r>
      <w:proofErr w:type="gramEnd"/>
      <w:r w:rsidRPr="003C4629">
        <w:rPr>
          <w:rStyle w:val="HTMLCode"/>
          <w:rFonts w:ascii="var(--jp-code-font-family)" w:hAnsi="var(--jp-code-font-family)"/>
          <w:sz w:val="22"/>
          <w:szCs w:val="22"/>
          <w:bdr w:val="none" w:sz="0" w:space="0" w:color="auto" w:frame="1"/>
        </w:rPr>
        <w:t xml:space="preserve"> </w:t>
      </w:r>
      <w:proofErr w:type="spellStart"/>
      <w:r w:rsidRPr="003C4629">
        <w:rPr>
          <w:rStyle w:val="HTMLCode"/>
          <w:rFonts w:ascii="var(--jp-code-font-family)" w:hAnsi="var(--jp-code-font-family)"/>
          <w:sz w:val="22"/>
          <w:szCs w:val="22"/>
          <w:bdr w:val="none" w:sz="0" w:space="0" w:color="auto" w:frame="1"/>
        </w:rPr>
        <w:t>rvalue</w:t>
      </w:r>
      <w:proofErr w:type="spellEnd"/>
      <w:r w:rsidRPr="003C4629">
        <w:rPr>
          <w:rStyle w:val="HTMLCode"/>
          <w:rFonts w:ascii="var(--jp-code-font-family)" w:hAnsi="var(--jp-code-font-family)"/>
          <w:sz w:val="22"/>
          <w:szCs w:val="22"/>
          <w:bdr w:val="none" w:sz="0" w:space="0" w:color="auto" w:frame="1"/>
        </w:rPr>
        <w:t xml:space="preserve"> of type ‘int’</w:t>
      </w:r>
    </w:p>
    <w:p w:rsidR="003C4629" w:rsidRPr="003C4629" w:rsidRDefault="003C4629" w:rsidP="003C4629">
      <w:pPr>
        <w:pStyle w:val="NormalWeb"/>
        <w:shd w:val="clear" w:color="auto" w:fill="FFFFFF"/>
        <w:spacing w:before="0" w:beforeAutospacing="0" w:after="0" w:afterAutospacing="0"/>
        <w:rPr>
          <w:rFonts w:ascii="Open Sans" w:hAnsi="Open Sans" w:cs="Open Sans"/>
          <w:sz w:val="22"/>
          <w:szCs w:val="22"/>
        </w:rPr>
      </w:pPr>
      <w:r w:rsidRPr="003C4629">
        <w:rPr>
          <w:rFonts w:ascii="Open Sans" w:hAnsi="Open Sans" w:cs="Open Sans"/>
          <w:sz w:val="22"/>
          <w:szCs w:val="22"/>
        </w:rPr>
        <w:t>While the number </w:t>
      </w:r>
      <w:r w:rsidRPr="003C4629">
        <w:rPr>
          <w:rStyle w:val="HTMLCode"/>
          <w:rFonts w:ascii="var(--jp-code-font-family)" w:hAnsi="var(--jp-code-font-family)"/>
          <w:sz w:val="22"/>
          <w:szCs w:val="22"/>
          <w:bdr w:val="none" w:sz="0" w:space="0" w:color="auto" w:frame="1"/>
        </w:rPr>
        <w:t>42</w:t>
      </w:r>
      <w:r w:rsidRPr="003C4629">
        <w:rPr>
          <w:rFonts w:ascii="Open Sans" w:hAnsi="Open Sans" w:cs="Open Sans"/>
          <w:sz w:val="22"/>
          <w:szCs w:val="22"/>
        </w:rPr>
        <w:t xml:space="preserve"> is obviously </w:t>
      </w:r>
      <w:proofErr w:type="gramStart"/>
      <w:r w:rsidRPr="003C4629">
        <w:rPr>
          <w:rFonts w:ascii="Open Sans" w:hAnsi="Open Sans" w:cs="Open Sans"/>
          <w:sz w:val="22"/>
          <w:szCs w:val="22"/>
        </w:rPr>
        <w:t>an</w:t>
      </w:r>
      <w:proofErr w:type="gramEnd"/>
      <w:r w:rsidRPr="003C4629">
        <w:rPr>
          <w:rFonts w:ascii="Open Sans" w:hAnsi="Open Sans" w:cs="Open Sans"/>
          <w:sz w:val="22"/>
          <w:szCs w:val="22"/>
        </w:rPr>
        <w:t xml:space="preserve"> </w:t>
      </w:r>
      <w:proofErr w:type="spellStart"/>
      <w:r w:rsidRPr="003C4629">
        <w:rPr>
          <w:rFonts w:ascii="Open Sans" w:hAnsi="Open Sans" w:cs="Open Sans"/>
          <w:sz w:val="22"/>
          <w:szCs w:val="22"/>
        </w:rPr>
        <w:t>rvalue</w:t>
      </w:r>
      <w:proofErr w:type="spellEnd"/>
      <w:r w:rsidRPr="003C4629">
        <w:rPr>
          <w:rFonts w:ascii="Open Sans" w:hAnsi="Open Sans" w:cs="Open Sans"/>
          <w:sz w:val="22"/>
          <w:szCs w:val="22"/>
        </w:rPr>
        <w:t>, with </w:t>
      </w:r>
      <w:proofErr w:type="spellStart"/>
      <w:r w:rsidRPr="003C4629">
        <w:rPr>
          <w:rStyle w:val="HTMLCode"/>
          <w:rFonts w:ascii="var(--jp-code-font-family)" w:hAnsi="var(--jp-code-font-family)"/>
          <w:sz w:val="22"/>
          <w:szCs w:val="22"/>
          <w:bdr w:val="none" w:sz="0" w:space="0" w:color="auto" w:frame="1"/>
        </w:rPr>
        <w:t>j+k</w:t>
      </w:r>
      <w:proofErr w:type="spellEnd"/>
      <w:r w:rsidRPr="003C4629">
        <w:rPr>
          <w:rFonts w:ascii="Open Sans" w:hAnsi="Open Sans" w:cs="Open Sans"/>
          <w:sz w:val="22"/>
          <w:szCs w:val="22"/>
        </w:rPr>
        <w:t> things might not be so obvious, as </w:t>
      </w:r>
      <w:r w:rsidRPr="003C4629">
        <w:rPr>
          <w:rStyle w:val="HTMLCode"/>
          <w:rFonts w:ascii="var(--jp-code-font-family)" w:hAnsi="var(--jp-code-font-family)"/>
          <w:sz w:val="22"/>
          <w:szCs w:val="22"/>
          <w:bdr w:val="none" w:sz="0" w:space="0" w:color="auto" w:frame="1"/>
        </w:rPr>
        <w:t>j</w:t>
      </w:r>
      <w:r w:rsidRPr="003C4629">
        <w:rPr>
          <w:rFonts w:ascii="Open Sans" w:hAnsi="Open Sans" w:cs="Open Sans"/>
          <w:sz w:val="22"/>
          <w:szCs w:val="22"/>
        </w:rPr>
        <w:t> and </w:t>
      </w:r>
      <w:r w:rsidRPr="003C4629">
        <w:rPr>
          <w:rStyle w:val="HTMLCode"/>
          <w:rFonts w:ascii="var(--jp-code-font-family)" w:hAnsi="var(--jp-code-font-family)"/>
          <w:sz w:val="22"/>
          <w:szCs w:val="22"/>
          <w:bdr w:val="none" w:sz="0" w:space="0" w:color="auto" w:frame="1"/>
        </w:rPr>
        <w:t>k</w:t>
      </w:r>
      <w:r w:rsidRPr="003C4629">
        <w:rPr>
          <w:rFonts w:ascii="Open Sans" w:hAnsi="Open Sans" w:cs="Open Sans"/>
          <w:sz w:val="22"/>
          <w:szCs w:val="22"/>
        </w:rPr>
        <w:t xml:space="preserve"> are variables and thus </w:t>
      </w:r>
      <w:proofErr w:type="spellStart"/>
      <w:r w:rsidRPr="003C4629">
        <w:rPr>
          <w:rFonts w:ascii="Open Sans" w:hAnsi="Open Sans" w:cs="Open Sans"/>
          <w:sz w:val="22"/>
          <w:szCs w:val="22"/>
        </w:rPr>
        <w:t>lvalues</w:t>
      </w:r>
      <w:proofErr w:type="spellEnd"/>
      <w:r w:rsidRPr="003C4629">
        <w:rPr>
          <w:rFonts w:ascii="Open Sans" w:hAnsi="Open Sans" w:cs="Open Sans"/>
          <w:sz w:val="22"/>
          <w:szCs w:val="22"/>
        </w:rPr>
        <w:t xml:space="preserve">. To compute the result of the addition, the compiler has to create a temporary object to place it in - and this object is </w:t>
      </w:r>
      <w:proofErr w:type="gramStart"/>
      <w:r w:rsidRPr="003C4629">
        <w:rPr>
          <w:rFonts w:ascii="Open Sans" w:hAnsi="Open Sans" w:cs="Open Sans"/>
          <w:sz w:val="22"/>
          <w:szCs w:val="22"/>
        </w:rPr>
        <w:t>an</w:t>
      </w:r>
      <w:proofErr w:type="gramEnd"/>
      <w:r w:rsidRPr="003C4629">
        <w:rPr>
          <w:rFonts w:ascii="Open Sans" w:hAnsi="Open Sans" w:cs="Open Sans"/>
          <w:sz w:val="22"/>
          <w:szCs w:val="22"/>
        </w:rPr>
        <w:t xml:space="preserve"> </w:t>
      </w:r>
      <w:proofErr w:type="spellStart"/>
      <w:r w:rsidRPr="003C4629">
        <w:rPr>
          <w:rFonts w:ascii="Open Sans" w:hAnsi="Open Sans" w:cs="Open Sans"/>
          <w:sz w:val="22"/>
          <w:szCs w:val="22"/>
        </w:rPr>
        <w:t>rvalue</w:t>
      </w:r>
      <w:proofErr w:type="spellEnd"/>
      <w:r w:rsidRPr="003C4629">
        <w:rPr>
          <w:rFonts w:ascii="Open Sans" w:hAnsi="Open Sans" w:cs="Open Sans"/>
          <w:sz w:val="22"/>
          <w:szCs w:val="22"/>
        </w:rPr>
        <w:t>.</w:t>
      </w:r>
    </w:p>
    <w:p w:rsidR="003C4629" w:rsidRDefault="003C4629" w:rsidP="00A34314"/>
    <w:p w:rsidR="00812F3C" w:rsidRDefault="00812F3C" w:rsidP="00A34314">
      <w:r>
        <w:rPr>
          <w:noProof/>
        </w:rPr>
        <w:lastRenderedPageBreak/>
        <w:drawing>
          <wp:inline distT="0" distB="0" distL="0" distR="0" wp14:anchorId="2D841C2F" wp14:editId="2C16E5CB">
            <wp:extent cx="5943600" cy="306006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60065"/>
                    </a:xfrm>
                    <a:prstGeom prst="rect">
                      <a:avLst/>
                    </a:prstGeom>
                  </pic:spPr>
                </pic:pic>
              </a:graphicData>
            </a:graphic>
          </wp:inline>
        </w:drawing>
      </w:r>
    </w:p>
    <w:p w:rsidR="003C4629" w:rsidRPr="003C4629" w:rsidRDefault="003C4629" w:rsidP="003C4629">
      <w:pPr>
        <w:shd w:val="clear" w:color="auto" w:fill="FFFFFF"/>
        <w:spacing w:after="0" w:line="240" w:lineRule="auto"/>
        <w:rPr>
          <w:rFonts w:ascii="Open Sans" w:eastAsia="Times New Roman" w:hAnsi="Open Sans" w:cs="Open Sans"/>
          <w:sz w:val="24"/>
          <w:szCs w:val="24"/>
        </w:rPr>
      </w:pPr>
      <w:r w:rsidRPr="003C4629">
        <w:rPr>
          <w:rFonts w:ascii="Open Sans" w:eastAsia="Times New Roman" w:hAnsi="Open Sans" w:cs="Open Sans"/>
          <w:sz w:val="24"/>
          <w:szCs w:val="24"/>
        </w:rPr>
        <w:t>Since C++11, there is a new type available called </w:t>
      </w:r>
      <w:proofErr w:type="spellStart"/>
      <w:r w:rsidRPr="003C4629">
        <w:rPr>
          <w:rFonts w:ascii="Open Sans" w:eastAsia="Times New Roman" w:hAnsi="Open Sans" w:cs="Open Sans"/>
          <w:i/>
          <w:iCs/>
          <w:sz w:val="24"/>
          <w:szCs w:val="24"/>
        </w:rPr>
        <w:t>rvalue</w:t>
      </w:r>
      <w:proofErr w:type="spellEnd"/>
      <w:r w:rsidRPr="003C4629">
        <w:rPr>
          <w:rFonts w:ascii="Open Sans" w:eastAsia="Times New Roman" w:hAnsi="Open Sans" w:cs="Open Sans"/>
          <w:i/>
          <w:iCs/>
          <w:sz w:val="24"/>
          <w:szCs w:val="24"/>
        </w:rPr>
        <w:t xml:space="preserve"> reference</w:t>
      </w:r>
      <w:r w:rsidRPr="003C4629">
        <w:rPr>
          <w:rFonts w:ascii="Open Sans" w:eastAsia="Times New Roman" w:hAnsi="Open Sans" w:cs="Open Sans"/>
          <w:sz w:val="24"/>
          <w:szCs w:val="24"/>
        </w:rPr>
        <w:t>, which can be identified from the double ampersand </w:t>
      </w:r>
      <w:r w:rsidRPr="003C4629">
        <w:rPr>
          <w:rFonts w:ascii="var(--jp-code-font-family)" w:eastAsia="Times New Roman" w:hAnsi="var(--jp-code-font-family)" w:cs="Courier New"/>
          <w:sz w:val="20"/>
          <w:szCs w:val="20"/>
          <w:bdr w:val="none" w:sz="0" w:space="0" w:color="auto" w:frame="1"/>
        </w:rPr>
        <w:t>&amp;&amp;</w:t>
      </w:r>
      <w:r w:rsidRPr="003C4629">
        <w:rPr>
          <w:rFonts w:ascii="Open Sans" w:eastAsia="Times New Roman" w:hAnsi="Open Sans" w:cs="Open Sans"/>
          <w:sz w:val="24"/>
          <w:szCs w:val="24"/>
        </w:rPr>
        <w:t xml:space="preserve"> after a type name. With this operator, it is possible to store and even modify </w:t>
      </w:r>
      <w:proofErr w:type="gramStart"/>
      <w:r w:rsidRPr="003C4629">
        <w:rPr>
          <w:rFonts w:ascii="Open Sans" w:eastAsia="Times New Roman" w:hAnsi="Open Sans" w:cs="Open Sans"/>
          <w:sz w:val="24"/>
          <w:szCs w:val="24"/>
        </w:rPr>
        <w:t>an</w:t>
      </w:r>
      <w:proofErr w:type="gramEnd"/>
      <w:r w:rsidRPr="003C4629">
        <w:rPr>
          <w:rFonts w:ascii="Open Sans" w:eastAsia="Times New Roman" w:hAnsi="Open Sans" w:cs="Open Sans"/>
          <w:sz w:val="24"/>
          <w:szCs w:val="24"/>
        </w:rPr>
        <w:t xml:space="preserve"> </w:t>
      </w:r>
      <w:proofErr w:type="spellStart"/>
      <w:r w:rsidRPr="003C4629">
        <w:rPr>
          <w:rFonts w:ascii="Open Sans" w:eastAsia="Times New Roman" w:hAnsi="Open Sans" w:cs="Open Sans"/>
          <w:sz w:val="24"/>
          <w:szCs w:val="24"/>
        </w:rPr>
        <w:t>rvalue</w:t>
      </w:r>
      <w:proofErr w:type="spellEnd"/>
      <w:r w:rsidRPr="003C4629">
        <w:rPr>
          <w:rFonts w:ascii="Open Sans" w:eastAsia="Times New Roman" w:hAnsi="Open Sans" w:cs="Open Sans"/>
          <w:sz w:val="24"/>
          <w:szCs w:val="24"/>
        </w:rPr>
        <w:t>, i.e. a temporary object which would otherwise be lost quickly.</w:t>
      </w:r>
    </w:p>
    <w:p w:rsidR="003C4629" w:rsidRPr="003C4629" w:rsidRDefault="003C4629" w:rsidP="003C4629">
      <w:pPr>
        <w:shd w:val="clear" w:color="auto" w:fill="FFFFFF"/>
        <w:spacing w:after="120" w:line="240" w:lineRule="auto"/>
        <w:rPr>
          <w:rFonts w:ascii="Open Sans" w:eastAsia="Times New Roman" w:hAnsi="Open Sans" w:cs="Open Sans"/>
          <w:sz w:val="24"/>
          <w:szCs w:val="24"/>
        </w:rPr>
      </w:pPr>
      <w:r w:rsidRPr="003C4629">
        <w:rPr>
          <w:rFonts w:ascii="Open Sans" w:eastAsia="Times New Roman" w:hAnsi="Open Sans" w:cs="Open Sans"/>
          <w:sz w:val="24"/>
          <w:szCs w:val="24"/>
        </w:rPr>
        <w:t xml:space="preserve">But what do we need this for? Before we </w:t>
      </w:r>
      <w:proofErr w:type="gramStart"/>
      <w:r w:rsidRPr="003C4629">
        <w:rPr>
          <w:rFonts w:ascii="Open Sans" w:eastAsia="Times New Roman" w:hAnsi="Open Sans" w:cs="Open Sans"/>
          <w:sz w:val="24"/>
          <w:szCs w:val="24"/>
        </w:rPr>
        <w:t>look into</w:t>
      </w:r>
      <w:proofErr w:type="gramEnd"/>
      <w:r w:rsidRPr="003C4629">
        <w:rPr>
          <w:rFonts w:ascii="Open Sans" w:eastAsia="Times New Roman" w:hAnsi="Open Sans" w:cs="Open Sans"/>
          <w:sz w:val="24"/>
          <w:szCs w:val="24"/>
        </w:rPr>
        <w:t xml:space="preserve"> the answer to this question, let us consider the example on the right.</w:t>
      </w:r>
    </w:p>
    <w:p w:rsidR="003C4629" w:rsidRDefault="003C4629" w:rsidP="00A34314"/>
    <w:p w:rsidR="00812F3C" w:rsidRDefault="00812F3C" w:rsidP="00A34314">
      <w:r>
        <w:rPr>
          <w:noProof/>
        </w:rPr>
        <w:drawing>
          <wp:inline distT="0" distB="0" distL="0" distR="0" wp14:anchorId="311F99AC" wp14:editId="23E25FDD">
            <wp:extent cx="5943600" cy="30841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84195"/>
                    </a:xfrm>
                    <a:prstGeom prst="rect">
                      <a:avLst/>
                    </a:prstGeom>
                  </pic:spPr>
                </pic:pic>
              </a:graphicData>
            </a:graphic>
          </wp:inline>
        </w:drawing>
      </w:r>
    </w:p>
    <w:p w:rsidR="003C4629" w:rsidRPr="003C4629" w:rsidRDefault="003C4629" w:rsidP="003C4629">
      <w:pPr>
        <w:spacing w:after="0" w:line="240" w:lineRule="auto"/>
        <w:rPr>
          <w:rFonts w:ascii="Open Sans" w:eastAsia="Times New Roman" w:hAnsi="Open Sans" w:cs="Open Sans"/>
          <w:color w:val="11161A"/>
          <w:sz w:val="24"/>
          <w:szCs w:val="24"/>
        </w:rPr>
      </w:pPr>
      <w:r w:rsidRPr="003C4629">
        <w:rPr>
          <w:rFonts w:ascii="Open Sans" w:eastAsia="Times New Roman" w:hAnsi="Open Sans" w:cs="Open Sans"/>
          <w:color w:val="11161A"/>
          <w:sz w:val="24"/>
          <w:szCs w:val="24"/>
        </w:rPr>
        <w:lastRenderedPageBreak/>
        <w:t>After creating the integers </w:t>
      </w:r>
      <w:r w:rsidRPr="003C4629">
        <w:rPr>
          <w:rFonts w:ascii="var(--jp-code-font-family)" w:eastAsia="Times New Roman" w:hAnsi="var(--jp-code-font-family)" w:cs="Courier New"/>
          <w:color w:val="11161A"/>
          <w:sz w:val="20"/>
          <w:szCs w:val="20"/>
          <w:bdr w:val="none" w:sz="0" w:space="0" w:color="auto" w:frame="1"/>
        </w:rPr>
        <w:t>i</w:t>
      </w:r>
      <w:r w:rsidRPr="003C4629">
        <w:rPr>
          <w:rFonts w:ascii="Open Sans" w:eastAsia="Times New Roman" w:hAnsi="Open Sans" w:cs="Open Sans"/>
          <w:color w:val="11161A"/>
          <w:sz w:val="24"/>
          <w:szCs w:val="24"/>
        </w:rPr>
        <w:t> and </w:t>
      </w:r>
      <w:r w:rsidRPr="003C4629">
        <w:rPr>
          <w:rFonts w:ascii="var(--jp-code-font-family)" w:eastAsia="Times New Roman" w:hAnsi="var(--jp-code-font-family)" w:cs="Courier New"/>
          <w:color w:val="11161A"/>
          <w:sz w:val="20"/>
          <w:szCs w:val="20"/>
          <w:bdr w:val="none" w:sz="0" w:space="0" w:color="auto" w:frame="1"/>
        </w:rPr>
        <w:t>j</w:t>
      </w:r>
      <w:r w:rsidRPr="003C4629">
        <w:rPr>
          <w:rFonts w:ascii="Open Sans" w:eastAsia="Times New Roman" w:hAnsi="Open Sans" w:cs="Open Sans"/>
          <w:color w:val="11161A"/>
          <w:sz w:val="24"/>
          <w:szCs w:val="24"/>
        </w:rPr>
        <w:t> on the stack, the sum of both is added to a third integer </w:t>
      </w:r>
      <w:r w:rsidRPr="003C4629">
        <w:rPr>
          <w:rFonts w:ascii="var(--jp-code-font-family)" w:eastAsia="Times New Roman" w:hAnsi="var(--jp-code-font-family)" w:cs="Courier New"/>
          <w:color w:val="11161A"/>
          <w:sz w:val="20"/>
          <w:szCs w:val="20"/>
          <w:bdr w:val="none" w:sz="0" w:space="0" w:color="auto" w:frame="1"/>
        </w:rPr>
        <w:t>k</w:t>
      </w:r>
      <w:r w:rsidRPr="003C4629">
        <w:rPr>
          <w:rFonts w:ascii="Open Sans" w:eastAsia="Times New Roman" w:hAnsi="Open Sans" w:cs="Open Sans"/>
          <w:color w:val="11161A"/>
          <w:sz w:val="24"/>
          <w:szCs w:val="24"/>
        </w:rPr>
        <w:t>. Let us examine this simple example a little more closely. In the first and second assignment, </w:t>
      </w:r>
      <w:r w:rsidRPr="003C4629">
        <w:rPr>
          <w:rFonts w:ascii="var(--jp-code-font-family)" w:eastAsia="Times New Roman" w:hAnsi="var(--jp-code-font-family)" w:cs="Courier New"/>
          <w:color w:val="11161A"/>
          <w:sz w:val="20"/>
          <w:szCs w:val="20"/>
          <w:bdr w:val="none" w:sz="0" w:space="0" w:color="auto" w:frame="1"/>
        </w:rPr>
        <w:t>i</w:t>
      </w:r>
      <w:r w:rsidRPr="003C4629">
        <w:rPr>
          <w:rFonts w:ascii="Open Sans" w:eastAsia="Times New Roman" w:hAnsi="Open Sans" w:cs="Open Sans"/>
          <w:color w:val="11161A"/>
          <w:sz w:val="24"/>
          <w:szCs w:val="24"/>
        </w:rPr>
        <w:t> and </w:t>
      </w:r>
      <w:r w:rsidRPr="003C4629">
        <w:rPr>
          <w:rFonts w:ascii="var(--jp-code-font-family)" w:eastAsia="Times New Roman" w:hAnsi="var(--jp-code-font-family)" w:cs="Courier New"/>
          <w:color w:val="11161A"/>
          <w:sz w:val="20"/>
          <w:szCs w:val="20"/>
          <w:bdr w:val="none" w:sz="0" w:space="0" w:color="auto" w:frame="1"/>
        </w:rPr>
        <w:t>j</w:t>
      </w:r>
      <w:r w:rsidRPr="003C4629">
        <w:rPr>
          <w:rFonts w:ascii="Open Sans" w:eastAsia="Times New Roman" w:hAnsi="Open Sans" w:cs="Open Sans"/>
          <w:color w:val="11161A"/>
          <w:sz w:val="24"/>
          <w:szCs w:val="24"/>
        </w:rPr>
        <w:t xml:space="preserve"> are created as </w:t>
      </w:r>
      <w:proofErr w:type="spellStart"/>
      <w:r w:rsidRPr="003C4629">
        <w:rPr>
          <w:rFonts w:ascii="Open Sans" w:eastAsia="Times New Roman" w:hAnsi="Open Sans" w:cs="Open Sans"/>
          <w:color w:val="11161A"/>
          <w:sz w:val="24"/>
          <w:szCs w:val="24"/>
        </w:rPr>
        <w:t>lvalues</w:t>
      </w:r>
      <w:proofErr w:type="spellEnd"/>
      <w:r w:rsidRPr="003C4629">
        <w:rPr>
          <w:rFonts w:ascii="Open Sans" w:eastAsia="Times New Roman" w:hAnsi="Open Sans" w:cs="Open Sans"/>
          <w:color w:val="11161A"/>
          <w:sz w:val="24"/>
          <w:szCs w:val="24"/>
        </w:rPr>
        <w:t>, while </w:t>
      </w:r>
      <w:r w:rsidRPr="003C4629">
        <w:rPr>
          <w:rFonts w:ascii="var(--jp-code-font-family)" w:eastAsia="Times New Roman" w:hAnsi="var(--jp-code-font-family)" w:cs="Courier New"/>
          <w:color w:val="11161A"/>
          <w:sz w:val="20"/>
          <w:szCs w:val="20"/>
          <w:bdr w:val="none" w:sz="0" w:space="0" w:color="auto" w:frame="1"/>
        </w:rPr>
        <w:t>1</w:t>
      </w:r>
      <w:r w:rsidRPr="003C4629">
        <w:rPr>
          <w:rFonts w:ascii="Open Sans" w:eastAsia="Times New Roman" w:hAnsi="Open Sans" w:cs="Open Sans"/>
          <w:color w:val="11161A"/>
          <w:sz w:val="24"/>
          <w:szCs w:val="24"/>
        </w:rPr>
        <w:t> and </w:t>
      </w:r>
      <w:r w:rsidRPr="003C4629">
        <w:rPr>
          <w:rFonts w:ascii="var(--jp-code-font-family)" w:eastAsia="Times New Roman" w:hAnsi="var(--jp-code-font-family)" w:cs="Courier New"/>
          <w:color w:val="11161A"/>
          <w:sz w:val="20"/>
          <w:szCs w:val="20"/>
          <w:bdr w:val="none" w:sz="0" w:space="0" w:color="auto" w:frame="1"/>
        </w:rPr>
        <w:t>2</w:t>
      </w:r>
      <w:r w:rsidRPr="003C4629">
        <w:rPr>
          <w:rFonts w:ascii="Open Sans" w:eastAsia="Times New Roman" w:hAnsi="Open Sans" w:cs="Open Sans"/>
          <w:color w:val="11161A"/>
          <w:sz w:val="24"/>
          <w:szCs w:val="24"/>
        </w:rPr>
        <w:t xml:space="preserve"> are </w:t>
      </w:r>
      <w:proofErr w:type="spellStart"/>
      <w:r w:rsidRPr="003C4629">
        <w:rPr>
          <w:rFonts w:ascii="Open Sans" w:eastAsia="Times New Roman" w:hAnsi="Open Sans" w:cs="Open Sans"/>
          <w:color w:val="11161A"/>
          <w:sz w:val="24"/>
          <w:szCs w:val="24"/>
        </w:rPr>
        <w:t>rvalues</w:t>
      </w:r>
      <w:proofErr w:type="spellEnd"/>
      <w:r w:rsidRPr="003C4629">
        <w:rPr>
          <w:rFonts w:ascii="Open Sans" w:eastAsia="Times New Roman" w:hAnsi="Open Sans" w:cs="Open Sans"/>
          <w:color w:val="11161A"/>
          <w:sz w:val="24"/>
          <w:szCs w:val="24"/>
        </w:rPr>
        <w:t>, whose value is copied into the memory location of </w:t>
      </w:r>
      <w:r w:rsidRPr="003C4629">
        <w:rPr>
          <w:rFonts w:ascii="var(--jp-code-font-family)" w:eastAsia="Times New Roman" w:hAnsi="var(--jp-code-font-family)" w:cs="Courier New"/>
          <w:color w:val="11161A"/>
          <w:sz w:val="20"/>
          <w:szCs w:val="20"/>
          <w:bdr w:val="none" w:sz="0" w:space="0" w:color="auto" w:frame="1"/>
        </w:rPr>
        <w:t>i</w:t>
      </w:r>
      <w:r w:rsidRPr="003C4629">
        <w:rPr>
          <w:rFonts w:ascii="Open Sans" w:eastAsia="Times New Roman" w:hAnsi="Open Sans" w:cs="Open Sans"/>
          <w:color w:val="11161A"/>
          <w:sz w:val="24"/>
          <w:szCs w:val="24"/>
        </w:rPr>
        <w:t> and </w:t>
      </w:r>
      <w:r w:rsidRPr="003C4629">
        <w:rPr>
          <w:rFonts w:ascii="var(--jp-code-font-family)" w:eastAsia="Times New Roman" w:hAnsi="var(--jp-code-font-family)" w:cs="Courier New"/>
          <w:color w:val="11161A"/>
          <w:sz w:val="20"/>
          <w:szCs w:val="20"/>
          <w:bdr w:val="none" w:sz="0" w:space="0" w:color="auto" w:frame="1"/>
        </w:rPr>
        <w:t>j</w:t>
      </w:r>
      <w:r w:rsidRPr="003C4629">
        <w:rPr>
          <w:rFonts w:ascii="Open Sans" w:eastAsia="Times New Roman" w:hAnsi="Open Sans" w:cs="Open Sans"/>
          <w:color w:val="11161A"/>
          <w:sz w:val="24"/>
          <w:szCs w:val="24"/>
        </w:rPr>
        <w:t xml:space="preserve">. Then, a third </w:t>
      </w:r>
      <w:proofErr w:type="spellStart"/>
      <w:r w:rsidRPr="003C4629">
        <w:rPr>
          <w:rFonts w:ascii="Open Sans" w:eastAsia="Times New Roman" w:hAnsi="Open Sans" w:cs="Open Sans"/>
          <w:color w:val="11161A"/>
          <w:sz w:val="24"/>
          <w:szCs w:val="24"/>
        </w:rPr>
        <w:t>lvalue</w:t>
      </w:r>
      <w:proofErr w:type="spellEnd"/>
      <w:r w:rsidRPr="003C4629">
        <w:rPr>
          <w:rFonts w:ascii="Open Sans" w:eastAsia="Times New Roman" w:hAnsi="Open Sans" w:cs="Open Sans"/>
          <w:color w:val="11161A"/>
          <w:sz w:val="24"/>
          <w:szCs w:val="24"/>
        </w:rPr>
        <w:t>, </w:t>
      </w:r>
      <w:r w:rsidRPr="003C4629">
        <w:rPr>
          <w:rFonts w:ascii="var(--jp-code-font-family)" w:eastAsia="Times New Roman" w:hAnsi="var(--jp-code-font-family)" w:cs="Courier New"/>
          <w:color w:val="11161A"/>
          <w:sz w:val="20"/>
          <w:szCs w:val="20"/>
          <w:bdr w:val="none" w:sz="0" w:space="0" w:color="auto" w:frame="1"/>
        </w:rPr>
        <w:t>k</w:t>
      </w:r>
      <w:r w:rsidRPr="003C4629">
        <w:rPr>
          <w:rFonts w:ascii="Open Sans" w:eastAsia="Times New Roman" w:hAnsi="Open Sans" w:cs="Open Sans"/>
          <w:color w:val="11161A"/>
          <w:sz w:val="24"/>
          <w:szCs w:val="24"/>
        </w:rPr>
        <w:t>, is created. The sum </w:t>
      </w:r>
      <w:proofErr w:type="spellStart"/>
      <w:r w:rsidRPr="003C4629">
        <w:rPr>
          <w:rFonts w:ascii="var(--jp-code-font-family)" w:eastAsia="Times New Roman" w:hAnsi="var(--jp-code-font-family)" w:cs="Courier New"/>
          <w:color w:val="11161A"/>
          <w:sz w:val="20"/>
          <w:szCs w:val="20"/>
          <w:bdr w:val="none" w:sz="0" w:space="0" w:color="auto" w:frame="1"/>
        </w:rPr>
        <w:t>i+j</w:t>
      </w:r>
      <w:proofErr w:type="spellEnd"/>
      <w:r w:rsidRPr="003C4629">
        <w:rPr>
          <w:rFonts w:ascii="Open Sans" w:eastAsia="Times New Roman" w:hAnsi="Open Sans" w:cs="Open Sans"/>
          <w:color w:val="11161A"/>
          <w:sz w:val="24"/>
          <w:szCs w:val="24"/>
        </w:rPr>
        <w:t xml:space="preserve"> is created as </w:t>
      </w:r>
      <w:proofErr w:type="gramStart"/>
      <w:r w:rsidRPr="003C4629">
        <w:rPr>
          <w:rFonts w:ascii="Open Sans" w:eastAsia="Times New Roman" w:hAnsi="Open Sans" w:cs="Open Sans"/>
          <w:color w:val="11161A"/>
          <w:sz w:val="24"/>
          <w:szCs w:val="24"/>
        </w:rPr>
        <w:t>an</w:t>
      </w:r>
      <w:proofErr w:type="gramEnd"/>
      <w:r w:rsidRPr="003C4629">
        <w:rPr>
          <w:rFonts w:ascii="Open Sans" w:eastAsia="Times New Roman" w:hAnsi="Open Sans" w:cs="Open Sans"/>
          <w:color w:val="11161A"/>
          <w:sz w:val="24"/>
          <w:szCs w:val="24"/>
        </w:rPr>
        <w:t xml:space="preserve"> </w:t>
      </w:r>
      <w:proofErr w:type="spellStart"/>
      <w:r w:rsidRPr="003C4629">
        <w:rPr>
          <w:rFonts w:ascii="Open Sans" w:eastAsia="Times New Roman" w:hAnsi="Open Sans" w:cs="Open Sans"/>
          <w:color w:val="11161A"/>
          <w:sz w:val="24"/>
          <w:szCs w:val="24"/>
        </w:rPr>
        <w:t>rvalue</w:t>
      </w:r>
      <w:proofErr w:type="spellEnd"/>
      <w:r w:rsidRPr="003C4629">
        <w:rPr>
          <w:rFonts w:ascii="Open Sans" w:eastAsia="Times New Roman" w:hAnsi="Open Sans" w:cs="Open Sans"/>
          <w:color w:val="11161A"/>
          <w:sz w:val="24"/>
          <w:szCs w:val="24"/>
        </w:rPr>
        <w:t>, which holds the result of the addition before being copied into the memory location of </w:t>
      </w:r>
      <w:r w:rsidRPr="003C4629">
        <w:rPr>
          <w:rFonts w:ascii="var(--jp-code-font-family)" w:eastAsia="Times New Roman" w:hAnsi="var(--jp-code-font-family)" w:cs="Courier New"/>
          <w:color w:val="11161A"/>
          <w:sz w:val="20"/>
          <w:szCs w:val="20"/>
          <w:bdr w:val="none" w:sz="0" w:space="0" w:color="auto" w:frame="1"/>
        </w:rPr>
        <w:t>k</w:t>
      </w:r>
      <w:r w:rsidRPr="003C4629">
        <w:rPr>
          <w:rFonts w:ascii="Open Sans" w:eastAsia="Times New Roman" w:hAnsi="Open Sans" w:cs="Open Sans"/>
          <w:color w:val="11161A"/>
          <w:sz w:val="24"/>
          <w:szCs w:val="24"/>
        </w:rPr>
        <w:t xml:space="preserve">. This is quite a lot of copying and holding of temporary values in memory. With </w:t>
      </w:r>
      <w:proofErr w:type="gramStart"/>
      <w:r w:rsidRPr="003C4629">
        <w:rPr>
          <w:rFonts w:ascii="Open Sans" w:eastAsia="Times New Roman" w:hAnsi="Open Sans" w:cs="Open Sans"/>
          <w:color w:val="11161A"/>
          <w:sz w:val="24"/>
          <w:szCs w:val="24"/>
        </w:rPr>
        <w:t>an</w:t>
      </w:r>
      <w:proofErr w:type="gramEnd"/>
      <w:r w:rsidRPr="003C4629">
        <w:rPr>
          <w:rFonts w:ascii="Open Sans" w:eastAsia="Times New Roman" w:hAnsi="Open Sans" w:cs="Open Sans"/>
          <w:color w:val="11161A"/>
          <w:sz w:val="24"/>
          <w:szCs w:val="24"/>
        </w:rPr>
        <w:t xml:space="preserve"> </w:t>
      </w:r>
      <w:proofErr w:type="spellStart"/>
      <w:r w:rsidRPr="003C4629">
        <w:rPr>
          <w:rFonts w:ascii="Open Sans" w:eastAsia="Times New Roman" w:hAnsi="Open Sans" w:cs="Open Sans"/>
          <w:color w:val="11161A"/>
          <w:sz w:val="24"/>
          <w:szCs w:val="24"/>
        </w:rPr>
        <w:t>rvalue</w:t>
      </w:r>
      <w:proofErr w:type="spellEnd"/>
      <w:r w:rsidRPr="003C4629">
        <w:rPr>
          <w:rFonts w:ascii="Open Sans" w:eastAsia="Times New Roman" w:hAnsi="Open Sans" w:cs="Open Sans"/>
          <w:color w:val="11161A"/>
          <w:sz w:val="24"/>
          <w:szCs w:val="24"/>
        </w:rPr>
        <w:t xml:space="preserve"> reference, this can be done more efficiently.</w:t>
      </w:r>
    </w:p>
    <w:p w:rsidR="003C4629" w:rsidRPr="003C4629" w:rsidRDefault="003C4629" w:rsidP="003C4629">
      <w:pPr>
        <w:spacing w:after="0" w:line="240" w:lineRule="auto"/>
        <w:rPr>
          <w:rFonts w:ascii="Open Sans" w:eastAsia="Times New Roman" w:hAnsi="Open Sans" w:cs="Open Sans"/>
          <w:color w:val="11161A"/>
          <w:sz w:val="24"/>
          <w:szCs w:val="24"/>
        </w:rPr>
      </w:pPr>
      <w:r w:rsidRPr="003C4629">
        <w:rPr>
          <w:rFonts w:ascii="Open Sans" w:eastAsia="Times New Roman" w:hAnsi="Open Sans" w:cs="Open Sans"/>
          <w:color w:val="11161A"/>
          <w:sz w:val="24"/>
          <w:szCs w:val="24"/>
        </w:rPr>
        <w:t>The expression </w:t>
      </w:r>
      <w:r w:rsidRPr="003C4629">
        <w:rPr>
          <w:rFonts w:ascii="var(--jp-code-font-family)" w:eastAsia="Times New Roman" w:hAnsi="var(--jp-code-font-family)" w:cs="Courier New"/>
          <w:color w:val="11161A"/>
          <w:sz w:val="20"/>
          <w:szCs w:val="20"/>
          <w:bdr w:val="none" w:sz="0" w:space="0" w:color="auto" w:frame="1"/>
        </w:rPr>
        <w:t>int &amp;&amp;l</w:t>
      </w:r>
      <w:r w:rsidRPr="003C4629">
        <w:rPr>
          <w:rFonts w:ascii="Open Sans" w:eastAsia="Times New Roman" w:hAnsi="Open Sans" w:cs="Open Sans"/>
          <w:color w:val="11161A"/>
          <w:sz w:val="24"/>
          <w:szCs w:val="24"/>
        </w:rPr>
        <w:t xml:space="preserve"> creates </w:t>
      </w:r>
      <w:proofErr w:type="gramStart"/>
      <w:r w:rsidRPr="003C4629">
        <w:rPr>
          <w:rFonts w:ascii="Open Sans" w:eastAsia="Times New Roman" w:hAnsi="Open Sans" w:cs="Open Sans"/>
          <w:color w:val="11161A"/>
          <w:sz w:val="24"/>
          <w:szCs w:val="24"/>
        </w:rPr>
        <w:t>an</w:t>
      </w:r>
      <w:proofErr w:type="gramEnd"/>
      <w:r w:rsidRPr="003C4629">
        <w:rPr>
          <w:rFonts w:ascii="Open Sans" w:eastAsia="Times New Roman" w:hAnsi="Open Sans" w:cs="Open Sans"/>
          <w:color w:val="11161A"/>
          <w:sz w:val="24"/>
          <w:szCs w:val="24"/>
        </w:rPr>
        <w:t xml:space="preserve"> </w:t>
      </w:r>
      <w:proofErr w:type="spellStart"/>
      <w:r w:rsidRPr="003C4629">
        <w:rPr>
          <w:rFonts w:ascii="Open Sans" w:eastAsia="Times New Roman" w:hAnsi="Open Sans" w:cs="Open Sans"/>
          <w:color w:val="11161A"/>
          <w:sz w:val="24"/>
          <w:szCs w:val="24"/>
        </w:rPr>
        <w:t>rvalue</w:t>
      </w:r>
      <w:proofErr w:type="spellEnd"/>
      <w:r w:rsidRPr="003C4629">
        <w:rPr>
          <w:rFonts w:ascii="Open Sans" w:eastAsia="Times New Roman" w:hAnsi="Open Sans" w:cs="Open Sans"/>
          <w:color w:val="11161A"/>
          <w:sz w:val="24"/>
          <w:szCs w:val="24"/>
        </w:rPr>
        <w:t xml:space="preserve"> reference, to which the address of the temporary object is assigned, that holds the result of the addition. So instead of first creating the </w:t>
      </w:r>
      <w:proofErr w:type="spellStart"/>
      <w:r w:rsidRPr="003C4629">
        <w:rPr>
          <w:rFonts w:ascii="Open Sans" w:eastAsia="Times New Roman" w:hAnsi="Open Sans" w:cs="Open Sans"/>
          <w:color w:val="11161A"/>
          <w:sz w:val="24"/>
          <w:szCs w:val="24"/>
        </w:rPr>
        <w:t>rvalue</w:t>
      </w:r>
      <w:proofErr w:type="spellEnd"/>
      <w:r w:rsidRPr="003C4629">
        <w:rPr>
          <w:rFonts w:ascii="Open Sans" w:eastAsia="Times New Roman" w:hAnsi="Open Sans" w:cs="Open Sans"/>
          <w:color w:val="11161A"/>
          <w:sz w:val="24"/>
          <w:szCs w:val="24"/>
        </w:rPr>
        <w:t> </w:t>
      </w:r>
      <w:proofErr w:type="spellStart"/>
      <w:r w:rsidRPr="003C4629">
        <w:rPr>
          <w:rFonts w:ascii="var(--jp-code-font-family)" w:eastAsia="Times New Roman" w:hAnsi="var(--jp-code-font-family)" w:cs="Courier New"/>
          <w:color w:val="11161A"/>
          <w:sz w:val="20"/>
          <w:szCs w:val="20"/>
          <w:bdr w:val="none" w:sz="0" w:space="0" w:color="auto" w:frame="1"/>
        </w:rPr>
        <w:t>i+</w:t>
      </w:r>
      <w:proofErr w:type="gramStart"/>
      <w:r w:rsidRPr="003C4629">
        <w:rPr>
          <w:rFonts w:ascii="var(--jp-code-font-family)" w:eastAsia="Times New Roman" w:hAnsi="var(--jp-code-font-family)" w:cs="Courier New"/>
          <w:color w:val="11161A"/>
          <w:sz w:val="20"/>
          <w:szCs w:val="20"/>
          <w:bdr w:val="none" w:sz="0" w:space="0" w:color="auto" w:frame="1"/>
        </w:rPr>
        <w:t>j</w:t>
      </w:r>
      <w:proofErr w:type="spellEnd"/>
      <w:r w:rsidRPr="003C4629">
        <w:rPr>
          <w:rFonts w:ascii="Open Sans" w:eastAsia="Times New Roman" w:hAnsi="Open Sans" w:cs="Open Sans"/>
          <w:color w:val="11161A"/>
          <w:sz w:val="24"/>
          <w:szCs w:val="24"/>
        </w:rPr>
        <w:t> ,</w:t>
      </w:r>
      <w:proofErr w:type="gramEnd"/>
      <w:r w:rsidRPr="003C4629">
        <w:rPr>
          <w:rFonts w:ascii="Open Sans" w:eastAsia="Times New Roman" w:hAnsi="Open Sans" w:cs="Open Sans"/>
          <w:color w:val="11161A"/>
          <w:sz w:val="24"/>
          <w:szCs w:val="24"/>
        </w:rPr>
        <w:t xml:space="preserve"> then copying it and finally deleting it, we can now hold the temporary object in memory. This is much more efficient than the first approach, even though saving a few bytes of storage in the example might not seem like much at first glance. One of the most important aspects of </w:t>
      </w:r>
      <w:proofErr w:type="spellStart"/>
      <w:r w:rsidRPr="003C4629">
        <w:rPr>
          <w:rFonts w:ascii="Open Sans" w:eastAsia="Times New Roman" w:hAnsi="Open Sans" w:cs="Open Sans"/>
          <w:color w:val="11161A"/>
          <w:sz w:val="24"/>
          <w:szCs w:val="24"/>
        </w:rPr>
        <w:t>rvalue</w:t>
      </w:r>
      <w:proofErr w:type="spellEnd"/>
      <w:r w:rsidRPr="003C4629">
        <w:rPr>
          <w:rFonts w:ascii="Open Sans" w:eastAsia="Times New Roman" w:hAnsi="Open Sans" w:cs="Open Sans"/>
          <w:color w:val="11161A"/>
          <w:sz w:val="24"/>
          <w:szCs w:val="24"/>
        </w:rPr>
        <w:t xml:space="preserve"> references is that they pave the way for </w:t>
      </w:r>
      <w:r w:rsidRPr="003C4629">
        <w:rPr>
          <w:rFonts w:ascii="Open Sans" w:eastAsia="Times New Roman" w:hAnsi="Open Sans" w:cs="Open Sans"/>
          <w:i/>
          <w:iCs/>
          <w:color w:val="11161A"/>
          <w:sz w:val="24"/>
          <w:szCs w:val="24"/>
        </w:rPr>
        <w:t>move semantics</w:t>
      </w:r>
      <w:r w:rsidRPr="003C4629">
        <w:rPr>
          <w:rFonts w:ascii="Open Sans" w:eastAsia="Times New Roman" w:hAnsi="Open Sans" w:cs="Open Sans"/>
          <w:color w:val="11161A"/>
          <w:sz w:val="24"/>
          <w:szCs w:val="24"/>
        </w:rPr>
        <w:t xml:space="preserve">, which is a mighty technique in modern C++ to optimize memory usage and processing speed. Move semantics and </w:t>
      </w:r>
      <w:proofErr w:type="spellStart"/>
      <w:r w:rsidRPr="003C4629">
        <w:rPr>
          <w:rFonts w:ascii="Open Sans" w:eastAsia="Times New Roman" w:hAnsi="Open Sans" w:cs="Open Sans"/>
          <w:color w:val="11161A"/>
          <w:sz w:val="24"/>
          <w:szCs w:val="24"/>
        </w:rPr>
        <w:t>rvalue</w:t>
      </w:r>
      <w:proofErr w:type="spellEnd"/>
      <w:r w:rsidRPr="003C4629">
        <w:rPr>
          <w:rFonts w:ascii="Open Sans" w:eastAsia="Times New Roman" w:hAnsi="Open Sans" w:cs="Open Sans"/>
          <w:color w:val="11161A"/>
          <w:sz w:val="24"/>
          <w:szCs w:val="24"/>
        </w:rPr>
        <w:t xml:space="preserve"> references make it possible to write code that transfers resources such as dynamically allocated memory from one object to another in a very efficient manner </w:t>
      </w:r>
      <w:proofErr w:type="gramStart"/>
      <w:r w:rsidRPr="003C4629">
        <w:rPr>
          <w:rFonts w:ascii="Open Sans" w:eastAsia="Times New Roman" w:hAnsi="Open Sans" w:cs="Open Sans"/>
          <w:color w:val="11161A"/>
          <w:sz w:val="24"/>
          <w:szCs w:val="24"/>
        </w:rPr>
        <w:t>and also</w:t>
      </w:r>
      <w:proofErr w:type="gramEnd"/>
      <w:r w:rsidRPr="003C4629">
        <w:rPr>
          <w:rFonts w:ascii="Open Sans" w:eastAsia="Times New Roman" w:hAnsi="Open Sans" w:cs="Open Sans"/>
          <w:color w:val="11161A"/>
          <w:sz w:val="24"/>
          <w:szCs w:val="24"/>
        </w:rPr>
        <w:t xml:space="preserve"> supports the concept of exclusive ownership, as we will shortly see when discussing smart pointers. In the next section we will take a close look at move semantics and its benefits for memory management.</w:t>
      </w:r>
    </w:p>
    <w:p w:rsidR="003C4629" w:rsidRDefault="003C4629" w:rsidP="00A34314"/>
    <w:p w:rsidR="00812F3C" w:rsidRDefault="00812F3C" w:rsidP="00A34314">
      <w:r>
        <w:t>Outro</w:t>
      </w:r>
    </w:p>
    <w:p w:rsidR="00812F3C" w:rsidRDefault="00812F3C" w:rsidP="00A34314">
      <w:hyperlink r:id="rId35" w:history="1">
        <w:r w:rsidRPr="009E4F38">
          <w:rPr>
            <w:rStyle w:val="Hyperlink"/>
          </w:rPr>
          <w:t>https://youtu.be/3cKhShD1lD4</w:t>
        </w:r>
      </w:hyperlink>
    </w:p>
    <w:p w:rsidR="00AF2158" w:rsidRDefault="00AF2158" w:rsidP="00EB042C">
      <w:pPr>
        <w:pStyle w:val="ListParagraph"/>
        <w:numPr>
          <w:ilvl w:val="0"/>
          <w:numId w:val="18"/>
        </w:numPr>
        <w:ind w:left="360"/>
      </w:pPr>
      <w:r>
        <w:t>Move Semantics</w:t>
      </w:r>
    </w:p>
    <w:p w:rsidR="00812F3C" w:rsidRDefault="00812F3C" w:rsidP="003C4629">
      <w:pPr>
        <w:pStyle w:val="ListParagraph"/>
        <w:ind w:left="360"/>
      </w:pPr>
      <w:hyperlink r:id="rId36" w:history="1">
        <w:r w:rsidRPr="009E4F38">
          <w:rPr>
            <w:rStyle w:val="Hyperlink"/>
          </w:rPr>
          <w:t>https://youtu.be/s6IJqVOQN0A</w:t>
        </w:r>
      </w:hyperlink>
    </w:p>
    <w:p w:rsidR="00DA7F30" w:rsidRDefault="00DA7F30" w:rsidP="00DA7F30">
      <w:pPr>
        <w:pStyle w:val="ListParagraph"/>
        <w:ind w:left="0"/>
      </w:pPr>
      <w:r>
        <w:rPr>
          <w:noProof/>
        </w:rPr>
        <w:lastRenderedPageBreak/>
        <w:drawing>
          <wp:inline distT="0" distB="0" distL="0" distR="0" wp14:anchorId="60215E05" wp14:editId="4CA273B0">
            <wp:extent cx="5943600" cy="30835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83560"/>
                    </a:xfrm>
                    <a:prstGeom prst="rect">
                      <a:avLst/>
                    </a:prstGeom>
                  </pic:spPr>
                </pic:pic>
              </a:graphicData>
            </a:graphic>
          </wp:inline>
        </w:drawing>
      </w:r>
    </w:p>
    <w:p w:rsidR="00556074" w:rsidRPr="00556074" w:rsidRDefault="00556074" w:rsidP="00556074">
      <w:pPr>
        <w:spacing w:before="100" w:beforeAutospacing="1" w:after="0" w:afterAutospacing="1" w:line="240" w:lineRule="auto"/>
        <w:outlineLvl w:val="1"/>
        <w:rPr>
          <w:rFonts w:ascii="Open Sans" w:eastAsia="Times New Roman" w:hAnsi="Open Sans" w:cs="Open Sans"/>
          <w:b/>
          <w:bCs/>
          <w:color w:val="11161A"/>
          <w:sz w:val="36"/>
          <w:szCs w:val="36"/>
        </w:rPr>
      </w:pPr>
      <w:proofErr w:type="spellStart"/>
      <w:r w:rsidRPr="00556074">
        <w:rPr>
          <w:rFonts w:ascii="Open Sans" w:eastAsia="Times New Roman" w:hAnsi="Open Sans" w:cs="Open Sans"/>
          <w:b/>
          <w:bCs/>
          <w:color w:val="11161A"/>
          <w:sz w:val="36"/>
          <w:szCs w:val="36"/>
        </w:rPr>
        <w:t>Rvalue</w:t>
      </w:r>
      <w:proofErr w:type="spellEnd"/>
      <w:r w:rsidRPr="00556074">
        <w:rPr>
          <w:rFonts w:ascii="Open Sans" w:eastAsia="Times New Roman" w:hAnsi="Open Sans" w:cs="Open Sans"/>
          <w:b/>
          <w:bCs/>
          <w:color w:val="11161A"/>
          <w:sz w:val="36"/>
          <w:szCs w:val="36"/>
        </w:rPr>
        <w:t xml:space="preserve"> references and </w:t>
      </w:r>
      <w:proofErr w:type="gramStart"/>
      <w:r w:rsidRPr="00556074">
        <w:rPr>
          <w:rFonts w:ascii="Open Sans" w:eastAsia="Times New Roman" w:hAnsi="Open Sans" w:cs="Open Sans"/>
          <w:b/>
          <w:bCs/>
          <w:color w:val="11161A"/>
          <w:sz w:val="36"/>
          <w:szCs w:val="36"/>
        </w:rPr>
        <w:t>std::</w:t>
      </w:r>
      <w:proofErr w:type="gramEnd"/>
      <w:r w:rsidRPr="00556074">
        <w:rPr>
          <w:rFonts w:ascii="Open Sans" w:eastAsia="Times New Roman" w:hAnsi="Open Sans" w:cs="Open Sans"/>
          <w:b/>
          <w:bCs/>
          <w:color w:val="11161A"/>
          <w:sz w:val="36"/>
          <w:szCs w:val="36"/>
        </w:rPr>
        <w:t>move</w:t>
      </w:r>
    </w:p>
    <w:p w:rsidR="00556074" w:rsidRPr="00556074" w:rsidRDefault="00556074" w:rsidP="00556074">
      <w:pPr>
        <w:spacing w:after="0" w:line="240" w:lineRule="auto"/>
        <w:rPr>
          <w:rFonts w:ascii="Open Sans" w:eastAsia="Times New Roman" w:hAnsi="Open Sans" w:cs="Open Sans"/>
          <w:color w:val="11161A"/>
          <w:sz w:val="24"/>
          <w:szCs w:val="24"/>
        </w:rPr>
      </w:pPr>
      <w:r w:rsidRPr="00556074">
        <w:rPr>
          <w:rFonts w:ascii="Open Sans" w:eastAsia="Times New Roman" w:hAnsi="Open Sans" w:cs="Open Sans"/>
          <w:color w:val="11161A"/>
          <w:sz w:val="24"/>
          <w:szCs w:val="24"/>
        </w:rPr>
        <w:t xml:space="preserve">In order to fully understand the concept of smart pointers in the next lesson, we first need to </w:t>
      </w:r>
      <w:proofErr w:type="gramStart"/>
      <w:r w:rsidRPr="00556074">
        <w:rPr>
          <w:rFonts w:ascii="Open Sans" w:eastAsia="Times New Roman" w:hAnsi="Open Sans" w:cs="Open Sans"/>
          <w:color w:val="11161A"/>
          <w:sz w:val="24"/>
          <w:szCs w:val="24"/>
        </w:rPr>
        <w:t>take a look</w:t>
      </w:r>
      <w:proofErr w:type="gramEnd"/>
      <w:r w:rsidRPr="00556074">
        <w:rPr>
          <w:rFonts w:ascii="Open Sans" w:eastAsia="Times New Roman" w:hAnsi="Open Sans" w:cs="Open Sans"/>
          <w:color w:val="11161A"/>
          <w:sz w:val="24"/>
          <w:szCs w:val="24"/>
        </w:rPr>
        <w:t xml:space="preserve"> at a powerful concept introduced with C++11 called </w:t>
      </w:r>
      <w:r w:rsidRPr="00556074">
        <w:rPr>
          <w:rFonts w:ascii="Open Sans" w:eastAsia="Times New Roman" w:hAnsi="Open Sans" w:cs="Open Sans"/>
          <w:i/>
          <w:iCs/>
          <w:color w:val="11161A"/>
          <w:sz w:val="24"/>
          <w:szCs w:val="24"/>
        </w:rPr>
        <w:t>move semantics</w:t>
      </w:r>
      <w:r w:rsidRPr="00556074">
        <w:rPr>
          <w:rFonts w:ascii="Open Sans" w:eastAsia="Times New Roman" w:hAnsi="Open Sans" w:cs="Open Sans"/>
          <w:color w:val="11161A"/>
          <w:sz w:val="24"/>
          <w:szCs w:val="24"/>
        </w:rPr>
        <w:t>.</w:t>
      </w:r>
    </w:p>
    <w:p w:rsidR="00556074" w:rsidRPr="00556074" w:rsidRDefault="00556074" w:rsidP="00556074">
      <w:pPr>
        <w:spacing w:after="240" w:line="240" w:lineRule="auto"/>
        <w:rPr>
          <w:rFonts w:ascii="Open Sans" w:eastAsia="Times New Roman" w:hAnsi="Open Sans" w:cs="Open Sans"/>
          <w:color w:val="11161A"/>
          <w:sz w:val="24"/>
          <w:szCs w:val="24"/>
        </w:rPr>
      </w:pPr>
      <w:r w:rsidRPr="00556074">
        <w:rPr>
          <w:rFonts w:ascii="Open Sans" w:eastAsia="Times New Roman" w:hAnsi="Open Sans" w:cs="Open Sans"/>
          <w:color w:val="11161A"/>
          <w:sz w:val="24"/>
          <w:szCs w:val="24"/>
        </w:rPr>
        <w:t xml:space="preserve">The last section on </w:t>
      </w:r>
      <w:proofErr w:type="spellStart"/>
      <w:r w:rsidRPr="00556074">
        <w:rPr>
          <w:rFonts w:ascii="Open Sans" w:eastAsia="Times New Roman" w:hAnsi="Open Sans" w:cs="Open Sans"/>
          <w:color w:val="11161A"/>
          <w:sz w:val="24"/>
          <w:szCs w:val="24"/>
        </w:rPr>
        <w:t>lvalues</w:t>
      </w:r>
      <w:proofErr w:type="spellEnd"/>
      <w:r w:rsidRPr="00556074">
        <w:rPr>
          <w:rFonts w:ascii="Open Sans" w:eastAsia="Times New Roman" w:hAnsi="Open Sans" w:cs="Open Sans"/>
          <w:color w:val="11161A"/>
          <w:sz w:val="24"/>
          <w:szCs w:val="24"/>
        </w:rPr>
        <w:t xml:space="preserve">, </w:t>
      </w:r>
      <w:proofErr w:type="spellStart"/>
      <w:r w:rsidRPr="00556074">
        <w:rPr>
          <w:rFonts w:ascii="Open Sans" w:eastAsia="Times New Roman" w:hAnsi="Open Sans" w:cs="Open Sans"/>
          <w:color w:val="11161A"/>
          <w:sz w:val="24"/>
          <w:szCs w:val="24"/>
        </w:rPr>
        <w:t>rvalues</w:t>
      </w:r>
      <w:proofErr w:type="spellEnd"/>
      <w:r w:rsidRPr="00556074">
        <w:rPr>
          <w:rFonts w:ascii="Open Sans" w:eastAsia="Times New Roman" w:hAnsi="Open Sans" w:cs="Open Sans"/>
          <w:color w:val="11161A"/>
          <w:sz w:val="24"/>
          <w:szCs w:val="24"/>
        </w:rPr>
        <w:t xml:space="preserve"> and especially </w:t>
      </w:r>
      <w:proofErr w:type="spellStart"/>
      <w:r w:rsidRPr="00556074">
        <w:rPr>
          <w:rFonts w:ascii="Open Sans" w:eastAsia="Times New Roman" w:hAnsi="Open Sans" w:cs="Open Sans"/>
          <w:color w:val="11161A"/>
          <w:sz w:val="24"/>
          <w:szCs w:val="24"/>
        </w:rPr>
        <w:t>rvalue</w:t>
      </w:r>
      <w:proofErr w:type="spellEnd"/>
      <w:r w:rsidRPr="00556074">
        <w:rPr>
          <w:rFonts w:ascii="Open Sans" w:eastAsia="Times New Roman" w:hAnsi="Open Sans" w:cs="Open Sans"/>
          <w:color w:val="11161A"/>
          <w:sz w:val="24"/>
          <w:szCs w:val="24"/>
        </w:rPr>
        <w:t xml:space="preserve"> references is an important prerequisite for understanding the concept of moving data structures.</w:t>
      </w:r>
    </w:p>
    <w:p w:rsidR="00556074" w:rsidRPr="00556074" w:rsidRDefault="00556074" w:rsidP="00556074">
      <w:pPr>
        <w:spacing w:after="240" w:line="240" w:lineRule="auto"/>
        <w:rPr>
          <w:rFonts w:ascii="Open Sans" w:eastAsia="Times New Roman" w:hAnsi="Open Sans" w:cs="Open Sans"/>
          <w:color w:val="11161A"/>
          <w:sz w:val="24"/>
          <w:szCs w:val="24"/>
        </w:rPr>
      </w:pPr>
      <w:r w:rsidRPr="00556074">
        <w:rPr>
          <w:rFonts w:ascii="Open Sans" w:eastAsia="Times New Roman" w:hAnsi="Open Sans" w:cs="Open Sans"/>
          <w:color w:val="11161A"/>
          <w:sz w:val="24"/>
          <w:szCs w:val="24"/>
        </w:rPr>
        <w:t xml:space="preserve">Let us consider the function on the right which takes </w:t>
      </w:r>
      <w:proofErr w:type="gramStart"/>
      <w:r w:rsidRPr="00556074">
        <w:rPr>
          <w:rFonts w:ascii="Open Sans" w:eastAsia="Times New Roman" w:hAnsi="Open Sans" w:cs="Open Sans"/>
          <w:color w:val="11161A"/>
          <w:sz w:val="24"/>
          <w:szCs w:val="24"/>
        </w:rPr>
        <w:t>an</w:t>
      </w:r>
      <w:proofErr w:type="gramEnd"/>
      <w:r w:rsidRPr="00556074">
        <w:rPr>
          <w:rFonts w:ascii="Open Sans" w:eastAsia="Times New Roman" w:hAnsi="Open Sans" w:cs="Open Sans"/>
          <w:color w:val="11161A"/>
          <w:sz w:val="24"/>
          <w:szCs w:val="24"/>
        </w:rPr>
        <w:t xml:space="preserve"> </w:t>
      </w:r>
      <w:proofErr w:type="spellStart"/>
      <w:r w:rsidRPr="00556074">
        <w:rPr>
          <w:rFonts w:ascii="Open Sans" w:eastAsia="Times New Roman" w:hAnsi="Open Sans" w:cs="Open Sans"/>
          <w:color w:val="11161A"/>
          <w:sz w:val="24"/>
          <w:szCs w:val="24"/>
        </w:rPr>
        <w:t>rvalue</w:t>
      </w:r>
      <w:proofErr w:type="spellEnd"/>
      <w:r w:rsidRPr="00556074">
        <w:rPr>
          <w:rFonts w:ascii="Open Sans" w:eastAsia="Times New Roman" w:hAnsi="Open Sans" w:cs="Open Sans"/>
          <w:color w:val="11161A"/>
          <w:sz w:val="24"/>
          <w:szCs w:val="24"/>
        </w:rPr>
        <w:t xml:space="preserve"> reference as its parameter.</w:t>
      </w:r>
    </w:p>
    <w:p w:rsidR="00556074" w:rsidRPr="00556074" w:rsidRDefault="00556074" w:rsidP="00556074">
      <w:pPr>
        <w:spacing w:after="0" w:line="240" w:lineRule="auto"/>
        <w:rPr>
          <w:rFonts w:ascii="Open Sans" w:eastAsia="Times New Roman" w:hAnsi="Open Sans" w:cs="Open Sans"/>
          <w:color w:val="11161A"/>
          <w:sz w:val="24"/>
          <w:szCs w:val="24"/>
        </w:rPr>
      </w:pPr>
      <w:r w:rsidRPr="00556074">
        <w:rPr>
          <w:rFonts w:ascii="Open Sans" w:eastAsia="Times New Roman" w:hAnsi="Open Sans" w:cs="Open Sans"/>
          <w:color w:val="11161A"/>
          <w:sz w:val="24"/>
          <w:szCs w:val="24"/>
        </w:rPr>
        <w:t>The important message of the function argument of </w:t>
      </w:r>
      <w:proofErr w:type="spellStart"/>
      <w:r w:rsidRPr="00556074">
        <w:rPr>
          <w:rFonts w:ascii="var(--jp-code-font-family)" w:eastAsia="Times New Roman" w:hAnsi="var(--jp-code-font-family)" w:cs="Courier New"/>
          <w:color w:val="11161A"/>
          <w:sz w:val="20"/>
          <w:szCs w:val="20"/>
          <w:bdr w:val="none" w:sz="0" w:space="0" w:color="auto" w:frame="1"/>
        </w:rPr>
        <w:t>myFunction</w:t>
      </w:r>
      <w:proofErr w:type="spellEnd"/>
      <w:r w:rsidRPr="00556074">
        <w:rPr>
          <w:rFonts w:ascii="Open Sans" w:eastAsia="Times New Roman" w:hAnsi="Open Sans" w:cs="Open Sans"/>
          <w:color w:val="11161A"/>
          <w:sz w:val="24"/>
          <w:szCs w:val="24"/>
        </w:rPr>
        <w:t xml:space="preserve"> to the programmer </w:t>
      </w:r>
      <w:proofErr w:type="gramStart"/>
      <w:r w:rsidRPr="00556074">
        <w:rPr>
          <w:rFonts w:ascii="Open Sans" w:eastAsia="Times New Roman" w:hAnsi="Open Sans" w:cs="Open Sans"/>
          <w:color w:val="11161A"/>
          <w:sz w:val="24"/>
          <w:szCs w:val="24"/>
        </w:rPr>
        <w:t>is :</w:t>
      </w:r>
      <w:proofErr w:type="gramEnd"/>
      <w:r w:rsidRPr="00556074">
        <w:rPr>
          <w:rFonts w:ascii="Open Sans" w:eastAsia="Times New Roman" w:hAnsi="Open Sans" w:cs="Open Sans"/>
          <w:color w:val="11161A"/>
          <w:sz w:val="24"/>
          <w:szCs w:val="24"/>
        </w:rPr>
        <w:t xml:space="preserve"> The object that binds to the </w:t>
      </w:r>
      <w:proofErr w:type="spellStart"/>
      <w:r w:rsidRPr="00556074">
        <w:rPr>
          <w:rFonts w:ascii="Open Sans" w:eastAsia="Times New Roman" w:hAnsi="Open Sans" w:cs="Open Sans"/>
          <w:color w:val="11161A"/>
          <w:sz w:val="24"/>
          <w:szCs w:val="24"/>
        </w:rPr>
        <w:t>rvalue</w:t>
      </w:r>
      <w:proofErr w:type="spellEnd"/>
      <w:r w:rsidRPr="00556074">
        <w:rPr>
          <w:rFonts w:ascii="Open Sans" w:eastAsia="Times New Roman" w:hAnsi="Open Sans" w:cs="Open Sans"/>
          <w:color w:val="11161A"/>
          <w:sz w:val="24"/>
          <w:szCs w:val="24"/>
        </w:rPr>
        <w:t xml:space="preserve"> reference </w:t>
      </w:r>
      <w:r w:rsidRPr="00556074">
        <w:rPr>
          <w:rFonts w:ascii="var(--jp-code-font-family)" w:eastAsia="Times New Roman" w:hAnsi="var(--jp-code-font-family)" w:cs="Courier New"/>
          <w:color w:val="11161A"/>
          <w:sz w:val="20"/>
          <w:szCs w:val="20"/>
          <w:bdr w:val="none" w:sz="0" w:space="0" w:color="auto" w:frame="1"/>
        </w:rPr>
        <w:t>&amp;&amp;</w:t>
      </w:r>
      <w:proofErr w:type="spellStart"/>
      <w:r w:rsidRPr="00556074">
        <w:rPr>
          <w:rFonts w:ascii="var(--jp-code-font-family)" w:eastAsia="Times New Roman" w:hAnsi="var(--jp-code-font-family)" w:cs="Courier New"/>
          <w:color w:val="11161A"/>
          <w:sz w:val="20"/>
          <w:szCs w:val="20"/>
          <w:bdr w:val="none" w:sz="0" w:space="0" w:color="auto" w:frame="1"/>
        </w:rPr>
        <w:t>val</w:t>
      </w:r>
      <w:proofErr w:type="spellEnd"/>
      <w:r w:rsidRPr="00556074">
        <w:rPr>
          <w:rFonts w:ascii="Open Sans" w:eastAsia="Times New Roman" w:hAnsi="Open Sans" w:cs="Open Sans"/>
          <w:color w:val="11161A"/>
          <w:sz w:val="24"/>
          <w:szCs w:val="24"/>
        </w:rPr>
        <w:t> is yours, it is not needed anymore within the scope of the caller (which is </w:t>
      </w:r>
      <w:r w:rsidRPr="00556074">
        <w:rPr>
          <w:rFonts w:ascii="var(--jp-code-font-family)" w:eastAsia="Times New Roman" w:hAnsi="var(--jp-code-font-family)" w:cs="Courier New"/>
          <w:color w:val="11161A"/>
          <w:sz w:val="20"/>
          <w:szCs w:val="20"/>
          <w:bdr w:val="none" w:sz="0" w:space="0" w:color="auto" w:frame="1"/>
        </w:rPr>
        <w:t>main</w:t>
      </w:r>
      <w:r w:rsidRPr="00556074">
        <w:rPr>
          <w:rFonts w:ascii="Open Sans" w:eastAsia="Times New Roman" w:hAnsi="Open Sans" w:cs="Open Sans"/>
          <w:color w:val="11161A"/>
          <w:sz w:val="24"/>
          <w:szCs w:val="24"/>
        </w:rPr>
        <w:t xml:space="preserve">). As discussed in the previous section on </w:t>
      </w:r>
      <w:proofErr w:type="spellStart"/>
      <w:r w:rsidRPr="00556074">
        <w:rPr>
          <w:rFonts w:ascii="Open Sans" w:eastAsia="Times New Roman" w:hAnsi="Open Sans" w:cs="Open Sans"/>
          <w:color w:val="11161A"/>
          <w:sz w:val="24"/>
          <w:szCs w:val="24"/>
        </w:rPr>
        <w:t>rvalue</w:t>
      </w:r>
      <w:proofErr w:type="spellEnd"/>
      <w:r w:rsidRPr="00556074">
        <w:rPr>
          <w:rFonts w:ascii="Open Sans" w:eastAsia="Times New Roman" w:hAnsi="Open Sans" w:cs="Open Sans"/>
          <w:color w:val="11161A"/>
          <w:sz w:val="24"/>
          <w:szCs w:val="24"/>
        </w:rPr>
        <w:t xml:space="preserve"> references, this is interesting from two perspectives:</w:t>
      </w:r>
    </w:p>
    <w:p w:rsidR="00556074" w:rsidRPr="00556074" w:rsidRDefault="00556074" w:rsidP="00EB042C">
      <w:pPr>
        <w:numPr>
          <w:ilvl w:val="0"/>
          <w:numId w:val="21"/>
        </w:numPr>
        <w:spacing w:before="100" w:beforeAutospacing="1" w:after="100" w:afterAutospacing="1" w:line="240" w:lineRule="auto"/>
        <w:rPr>
          <w:rFonts w:ascii="Open Sans" w:eastAsia="Times New Roman" w:hAnsi="Open Sans" w:cs="Open Sans"/>
          <w:color w:val="11161A"/>
          <w:sz w:val="24"/>
          <w:szCs w:val="24"/>
        </w:rPr>
      </w:pPr>
      <w:r w:rsidRPr="00556074">
        <w:rPr>
          <w:rFonts w:ascii="Open Sans" w:eastAsia="Times New Roman" w:hAnsi="Open Sans" w:cs="Open Sans"/>
          <w:color w:val="11161A"/>
          <w:sz w:val="24"/>
          <w:szCs w:val="24"/>
        </w:rPr>
        <w:t>Passing values like this </w:t>
      </w:r>
      <w:r w:rsidRPr="00556074">
        <w:rPr>
          <w:rFonts w:ascii="Open Sans" w:eastAsia="Times New Roman" w:hAnsi="Open Sans" w:cs="Open Sans"/>
          <w:b/>
          <w:bCs/>
          <w:color w:val="11161A"/>
          <w:sz w:val="24"/>
          <w:szCs w:val="24"/>
        </w:rPr>
        <w:t>improves performance</w:t>
      </w:r>
      <w:r w:rsidRPr="00556074">
        <w:rPr>
          <w:rFonts w:ascii="Open Sans" w:eastAsia="Times New Roman" w:hAnsi="Open Sans" w:cs="Open Sans"/>
          <w:color w:val="11161A"/>
          <w:sz w:val="24"/>
          <w:szCs w:val="24"/>
        </w:rPr>
        <w:t> as no temporary copy needs to be made anymore and</w:t>
      </w:r>
    </w:p>
    <w:p w:rsidR="00556074" w:rsidRPr="00556074" w:rsidRDefault="00556074" w:rsidP="00EB042C">
      <w:pPr>
        <w:numPr>
          <w:ilvl w:val="0"/>
          <w:numId w:val="21"/>
        </w:numPr>
        <w:spacing w:before="100" w:beforeAutospacing="1" w:after="100" w:afterAutospacing="1" w:line="240" w:lineRule="auto"/>
        <w:rPr>
          <w:rFonts w:ascii="Open Sans" w:eastAsia="Times New Roman" w:hAnsi="Open Sans" w:cs="Open Sans"/>
          <w:color w:val="11161A"/>
          <w:sz w:val="24"/>
          <w:szCs w:val="24"/>
        </w:rPr>
      </w:pPr>
      <w:r w:rsidRPr="00556074">
        <w:rPr>
          <w:rFonts w:ascii="Open Sans" w:eastAsia="Times New Roman" w:hAnsi="Open Sans" w:cs="Open Sans"/>
          <w:b/>
          <w:bCs/>
          <w:color w:val="11161A"/>
          <w:sz w:val="24"/>
          <w:szCs w:val="24"/>
        </w:rPr>
        <w:t>ownership changes</w:t>
      </w:r>
      <w:r w:rsidRPr="00556074">
        <w:rPr>
          <w:rFonts w:ascii="Open Sans" w:eastAsia="Times New Roman" w:hAnsi="Open Sans" w:cs="Open Sans"/>
          <w:color w:val="11161A"/>
          <w:sz w:val="24"/>
          <w:szCs w:val="24"/>
        </w:rPr>
        <w:t xml:space="preserve">, since the object the reference binds to has been abandoned by the caller and now binds to a handle which is available only to the receiver. This could not have been achieved with </w:t>
      </w:r>
      <w:proofErr w:type="spellStart"/>
      <w:r w:rsidRPr="00556074">
        <w:rPr>
          <w:rFonts w:ascii="Open Sans" w:eastAsia="Times New Roman" w:hAnsi="Open Sans" w:cs="Open Sans"/>
          <w:color w:val="11161A"/>
          <w:sz w:val="24"/>
          <w:szCs w:val="24"/>
        </w:rPr>
        <w:t>lvalue</w:t>
      </w:r>
      <w:proofErr w:type="spellEnd"/>
      <w:r w:rsidRPr="00556074">
        <w:rPr>
          <w:rFonts w:ascii="Open Sans" w:eastAsia="Times New Roman" w:hAnsi="Open Sans" w:cs="Open Sans"/>
          <w:color w:val="11161A"/>
          <w:sz w:val="24"/>
          <w:szCs w:val="24"/>
        </w:rPr>
        <w:t xml:space="preserve"> references as any change to the object that binds to the </w:t>
      </w:r>
      <w:proofErr w:type="spellStart"/>
      <w:r w:rsidRPr="00556074">
        <w:rPr>
          <w:rFonts w:ascii="Open Sans" w:eastAsia="Times New Roman" w:hAnsi="Open Sans" w:cs="Open Sans"/>
          <w:color w:val="11161A"/>
          <w:sz w:val="24"/>
          <w:szCs w:val="24"/>
        </w:rPr>
        <w:t>lvalue</w:t>
      </w:r>
      <w:proofErr w:type="spellEnd"/>
      <w:r w:rsidRPr="00556074">
        <w:rPr>
          <w:rFonts w:ascii="Open Sans" w:eastAsia="Times New Roman" w:hAnsi="Open Sans" w:cs="Open Sans"/>
          <w:color w:val="11161A"/>
          <w:sz w:val="24"/>
          <w:szCs w:val="24"/>
        </w:rPr>
        <w:t xml:space="preserve"> reference would also be visible on the caller side.</w:t>
      </w:r>
    </w:p>
    <w:p w:rsidR="00556074" w:rsidRDefault="00556074" w:rsidP="00DA7F30">
      <w:pPr>
        <w:pStyle w:val="ListParagraph"/>
        <w:ind w:left="0"/>
      </w:pPr>
    </w:p>
    <w:p w:rsidR="00DA7F30" w:rsidRDefault="00DA7F30" w:rsidP="00DA7F30">
      <w:pPr>
        <w:pStyle w:val="ListParagraph"/>
        <w:ind w:left="0"/>
      </w:pPr>
    </w:p>
    <w:p w:rsidR="00DA7F30" w:rsidRDefault="00DA7F30" w:rsidP="00DA7F30">
      <w:pPr>
        <w:pStyle w:val="ListParagraph"/>
        <w:ind w:left="0"/>
      </w:pPr>
      <w:r>
        <w:rPr>
          <w:noProof/>
        </w:rPr>
        <w:drawing>
          <wp:inline distT="0" distB="0" distL="0" distR="0" wp14:anchorId="712B1A53" wp14:editId="6FF22DB6">
            <wp:extent cx="5943600" cy="30518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51810"/>
                    </a:xfrm>
                    <a:prstGeom prst="rect">
                      <a:avLst/>
                    </a:prstGeom>
                  </pic:spPr>
                </pic:pic>
              </a:graphicData>
            </a:graphic>
          </wp:inline>
        </w:drawing>
      </w:r>
    </w:p>
    <w:p w:rsidR="00556074" w:rsidRPr="00556074" w:rsidRDefault="00556074" w:rsidP="00556074">
      <w:pPr>
        <w:spacing w:after="0" w:line="240" w:lineRule="auto"/>
        <w:rPr>
          <w:rFonts w:ascii="Open Sans" w:eastAsia="Times New Roman" w:hAnsi="Open Sans" w:cs="Open Sans"/>
          <w:color w:val="11161A"/>
          <w:sz w:val="24"/>
          <w:szCs w:val="24"/>
        </w:rPr>
      </w:pPr>
      <w:r w:rsidRPr="00556074">
        <w:rPr>
          <w:rFonts w:ascii="Open Sans" w:eastAsia="Times New Roman" w:hAnsi="Open Sans" w:cs="Open Sans"/>
          <w:color w:val="11161A"/>
          <w:sz w:val="24"/>
          <w:szCs w:val="24"/>
        </w:rPr>
        <w:t>There is one more important aspect we need to consider: </w:t>
      </w:r>
      <w:proofErr w:type="spellStart"/>
      <w:r w:rsidRPr="00556074">
        <w:rPr>
          <w:rFonts w:ascii="Open Sans" w:eastAsia="Times New Roman" w:hAnsi="Open Sans" w:cs="Open Sans"/>
          <w:i/>
          <w:iCs/>
          <w:color w:val="11161A"/>
          <w:sz w:val="24"/>
          <w:szCs w:val="24"/>
        </w:rPr>
        <w:t>rvalue</w:t>
      </w:r>
      <w:proofErr w:type="spellEnd"/>
      <w:r w:rsidRPr="00556074">
        <w:rPr>
          <w:rFonts w:ascii="Open Sans" w:eastAsia="Times New Roman" w:hAnsi="Open Sans" w:cs="Open Sans"/>
          <w:i/>
          <w:iCs/>
          <w:color w:val="11161A"/>
          <w:sz w:val="24"/>
          <w:szCs w:val="24"/>
        </w:rPr>
        <w:t xml:space="preserve"> references are themselves </w:t>
      </w:r>
      <w:proofErr w:type="spellStart"/>
      <w:r w:rsidRPr="00556074">
        <w:rPr>
          <w:rFonts w:ascii="Open Sans" w:eastAsia="Times New Roman" w:hAnsi="Open Sans" w:cs="Open Sans"/>
          <w:i/>
          <w:iCs/>
          <w:color w:val="11161A"/>
          <w:sz w:val="24"/>
          <w:szCs w:val="24"/>
        </w:rPr>
        <w:t>lvalues</w:t>
      </w:r>
      <w:proofErr w:type="spellEnd"/>
      <w:r w:rsidRPr="00556074">
        <w:rPr>
          <w:rFonts w:ascii="Open Sans" w:eastAsia="Times New Roman" w:hAnsi="Open Sans" w:cs="Open Sans"/>
          <w:i/>
          <w:iCs/>
          <w:color w:val="11161A"/>
          <w:sz w:val="24"/>
          <w:szCs w:val="24"/>
        </w:rPr>
        <w:t>.</w:t>
      </w:r>
      <w:r w:rsidRPr="00556074">
        <w:rPr>
          <w:rFonts w:ascii="Open Sans" w:eastAsia="Times New Roman" w:hAnsi="Open Sans" w:cs="Open Sans"/>
          <w:color w:val="11161A"/>
          <w:sz w:val="24"/>
          <w:szCs w:val="24"/>
        </w:rPr>
        <w:t> While this might seem confusing at first glance, it really is the mechanism that enables move semantics: A reference is always defined in a certain context (such as in the above example the variable </w:t>
      </w:r>
      <w:proofErr w:type="spellStart"/>
      <w:r w:rsidRPr="00556074">
        <w:rPr>
          <w:rFonts w:ascii="var(--jp-code-font-family)" w:eastAsia="Times New Roman" w:hAnsi="var(--jp-code-font-family)" w:cs="Courier New"/>
          <w:color w:val="11161A"/>
          <w:sz w:val="20"/>
          <w:szCs w:val="20"/>
          <w:bdr w:val="none" w:sz="0" w:space="0" w:color="auto" w:frame="1"/>
        </w:rPr>
        <w:t>val</w:t>
      </w:r>
      <w:proofErr w:type="spellEnd"/>
      <w:proofErr w:type="gramStart"/>
      <w:r w:rsidRPr="00556074">
        <w:rPr>
          <w:rFonts w:ascii="Open Sans" w:eastAsia="Times New Roman" w:hAnsi="Open Sans" w:cs="Open Sans"/>
          <w:color w:val="11161A"/>
          <w:sz w:val="24"/>
          <w:szCs w:val="24"/>
        </w:rPr>
        <w:t>) .</w:t>
      </w:r>
      <w:proofErr w:type="gramEnd"/>
      <w:r w:rsidRPr="00556074">
        <w:rPr>
          <w:rFonts w:ascii="Open Sans" w:eastAsia="Times New Roman" w:hAnsi="Open Sans" w:cs="Open Sans"/>
          <w:color w:val="11161A"/>
          <w:sz w:val="24"/>
          <w:szCs w:val="24"/>
        </w:rPr>
        <w:t xml:space="preserve"> Even though the object it refers to (the number </w:t>
      </w:r>
      <w:r w:rsidRPr="00556074">
        <w:rPr>
          <w:rFonts w:ascii="var(--jp-code-font-family)" w:eastAsia="Times New Roman" w:hAnsi="var(--jp-code-font-family)" w:cs="Courier New"/>
          <w:color w:val="11161A"/>
          <w:sz w:val="20"/>
          <w:szCs w:val="20"/>
          <w:bdr w:val="none" w:sz="0" w:space="0" w:color="auto" w:frame="1"/>
        </w:rPr>
        <w:t>42</w:t>
      </w:r>
      <w:r w:rsidRPr="00556074">
        <w:rPr>
          <w:rFonts w:ascii="Open Sans" w:eastAsia="Times New Roman" w:hAnsi="Open Sans" w:cs="Open Sans"/>
          <w:color w:val="11161A"/>
          <w:sz w:val="24"/>
          <w:szCs w:val="24"/>
        </w:rPr>
        <w:t>) may be disposable in the context it has been created (the </w:t>
      </w:r>
      <w:r w:rsidRPr="00556074">
        <w:rPr>
          <w:rFonts w:ascii="var(--jp-code-font-family)" w:eastAsia="Times New Roman" w:hAnsi="var(--jp-code-font-family)" w:cs="Courier New"/>
          <w:color w:val="11161A"/>
          <w:sz w:val="20"/>
          <w:szCs w:val="20"/>
          <w:bdr w:val="none" w:sz="0" w:space="0" w:color="auto" w:frame="1"/>
        </w:rPr>
        <w:t>main</w:t>
      </w:r>
      <w:r w:rsidRPr="00556074">
        <w:rPr>
          <w:rFonts w:ascii="Open Sans" w:eastAsia="Times New Roman" w:hAnsi="Open Sans" w:cs="Open Sans"/>
          <w:color w:val="11161A"/>
          <w:sz w:val="24"/>
          <w:szCs w:val="24"/>
        </w:rPr>
        <w:t xml:space="preserve"> function), it is not disposable in the context of the </w:t>
      </w:r>
      <w:proofErr w:type="gramStart"/>
      <w:r w:rsidRPr="00556074">
        <w:rPr>
          <w:rFonts w:ascii="Open Sans" w:eastAsia="Times New Roman" w:hAnsi="Open Sans" w:cs="Open Sans"/>
          <w:color w:val="11161A"/>
          <w:sz w:val="24"/>
          <w:szCs w:val="24"/>
        </w:rPr>
        <w:t>reference .</w:t>
      </w:r>
      <w:proofErr w:type="gramEnd"/>
      <w:r w:rsidRPr="00556074">
        <w:rPr>
          <w:rFonts w:ascii="Open Sans" w:eastAsia="Times New Roman" w:hAnsi="Open Sans" w:cs="Open Sans"/>
          <w:color w:val="11161A"/>
          <w:sz w:val="24"/>
          <w:szCs w:val="24"/>
        </w:rPr>
        <w:t xml:space="preserve"> </w:t>
      </w:r>
      <w:proofErr w:type="gramStart"/>
      <w:r w:rsidRPr="00556074">
        <w:rPr>
          <w:rFonts w:ascii="Open Sans" w:eastAsia="Times New Roman" w:hAnsi="Open Sans" w:cs="Open Sans"/>
          <w:color w:val="11161A"/>
          <w:sz w:val="24"/>
          <w:szCs w:val="24"/>
        </w:rPr>
        <w:t>So</w:t>
      </w:r>
      <w:proofErr w:type="gramEnd"/>
      <w:r w:rsidRPr="00556074">
        <w:rPr>
          <w:rFonts w:ascii="Open Sans" w:eastAsia="Times New Roman" w:hAnsi="Open Sans" w:cs="Open Sans"/>
          <w:color w:val="11161A"/>
          <w:sz w:val="24"/>
          <w:szCs w:val="24"/>
        </w:rPr>
        <w:t xml:space="preserve"> within the scope of </w:t>
      </w:r>
      <w:proofErr w:type="spellStart"/>
      <w:r w:rsidRPr="00556074">
        <w:rPr>
          <w:rFonts w:ascii="var(--jp-code-font-family)" w:eastAsia="Times New Roman" w:hAnsi="var(--jp-code-font-family)" w:cs="Courier New"/>
          <w:color w:val="11161A"/>
          <w:sz w:val="20"/>
          <w:szCs w:val="20"/>
          <w:bdr w:val="none" w:sz="0" w:space="0" w:color="auto" w:frame="1"/>
        </w:rPr>
        <w:t>myFunction</w:t>
      </w:r>
      <w:proofErr w:type="spellEnd"/>
      <w:r w:rsidRPr="00556074">
        <w:rPr>
          <w:rFonts w:ascii="Open Sans" w:eastAsia="Times New Roman" w:hAnsi="Open Sans" w:cs="Open Sans"/>
          <w:color w:val="11161A"/>
          <w:sz w:val="24"/>
          <w:szCs w:val="24"/>
        </w:rPr>
        <w:t>, </w:t>
      </w:r>
      <w:proofErr w:type="spellStart"/>
      <w:r w:rsidRPr="00556074">
        <w:rPr>
          <w:rFonts w:ascii="var(--jp-code-font-family)" w:eastAsia="Times New Roman" w:hAnsi="var(--jp-code-font-family)" w:cs="Courier New"/>
          <w:color w:val="11161A"/>
          <w:sz w:val="20"/>
          <w:szCs w:val="20"/>
          <w:bdr w:val="none" w:sz="0" w:space="0" w:color="auto" w:frame="1"/>
        </w:rPr>
        <w:t>val</w:t>
      </w:r>
      <w:proofErr w:type="spellEnd"/>
      <w:r w:rsidRPr="00556074">
        <w:rPr>
          <w:rFonts w:ascii="Open Sans" w:eastAsia="Times New Roman" w:hAnsi="Open Sans" w:cs="Open Sans"/>
          <w:color w:val="11161A"/>
          <w:sz w:val="24"/>
          <w:szCs w:val="24"/>
        </w:rPr>
        <w:t xml:space="preserve"> is an </w:t>
      </w:r>
      <w:proofErr w:type="spellStart"/>
      <w:r w:rsidRPr="00556074">
        <w:rPr>
          <w:rFonts w:ascii="Open Sans" w:eastAsia="Times New Roman" w:hAnsi="Open Sans" w:cs="Open Sans"/>
          <w:color w:val="11161A"/>
          <w:sz w:val="24"/>
          <w:szCs w:val="24"/>
        </w:rPr>
        <w:t>lvalue</w:t>
      </w:r>
      <w:proofErr w:type="spellEnd"/>
      <w:r w:rsidRPr="00556074">
        <w:rPr>
          <w:rFonts w:ascii="Open Sans" w:eastAsia="Times New Roman" w:hAnsi="Open Sans" w:cs="Open Sans"/>
          <w:color w:val="11161A"/>
          <w:sz w:val="24"/>
          <w:szCs w:val="24"/>
        </w:rPr>
        <w:t xml:space="preserve"> as it gives access to the memory location where the number 42 is stored.</w:t>
      </w:r>
    </w:p>
    <w:p w:rsidR="00556074" w:rsidRPr="00556074" w:rsidRDefault="00556074" w:rsidP="00556074">
      <w:pPr>
        <w:spacing w:after="0" w:line="240" w:lineRule="auto"/>
        <w:rPr>
          <w:rFonts w:ascii="Open Sans" w:eastAsia="Times New Roman" w:hAnsi="Open Sans" w:cs="Open Sans"/>
          <w:color w:val="11161A"/>
          <w:sz w:val="24"/>
          <w:szCs w:val="24"/>
        </w:rPr>
      </w:pPr>
      <w:r w:rsidRPr="00556074">
        <w:rPr>
          <w:rFonts w:ascii="Open Sans" w:eastAsia="Times New Roman" w:hAnsi="Open Sans" w:cs="Open Sans"/>
          <w:color w:val="11161A"/>
          <w:sz w:val="24"/>
          <w:szCs w:val="24"/>
        </w:rPr>
        <w:t xml:space="preserve">Note however that in the above code example we cannot pass </w:t>
      </w:r>
      <w:proofErr w:type="gramStart"/>
      <w:r w:rsidRPr="00556074">
        <w:rPr>
          <w:rFonts w:ascii="Open Sans" w:eastAsia="Times New Roman" w:hAnsi="Open Sans" w:cs="Open Sans"/>
          <w:color w:val="11161A"/>
          <w:sz w:val="24"/>
          <w:szCs w:val="24"/>
        </w:rPr>
        <w:t>an</w:t>
      </w:r>
      <w:proofErr w:type="gramEnd"/>
      <w:r w:rsidRPr="00556074">
        <w:rPr>
          <w:rFonts w:ascii="Open Sans" w:eastAsia="Times New Roman" w:hAnsi="Open Sans" w:cs="Open Sans"/>
          <w:color w:val="11161A"/>
          <w:sz w:val="24"/>
          <w:szCs w:val="24"/>
        </w:rPr>
        <w:t xml:space="preserve"> </w:t>
      </w:r>
      <w:proofErr w:type="spellStart"/>
      <w:r w:rsidRPr="00556074">
        <w:rPr>
          <w:rFonts w:ascii="Open Sans" w:eastAsia="Times New Roman" w:hAnsi="Open Sans" w:cs="Open Sans"/>
          <w:color w:val="11161A"/>
          <w:sz w:val="24"/>
          <w:szCs w:val="24"/>
        </w:rPr>
        <w:t>lvalue</w:t>
      </w:r>
      <w:proofErr w:type="spellEnd"/>
      <w:r w:rsidRPr="00556074">
        <w:rPr>
          <w:rFonts w:ascii="Open Sans" w:eastAsia="Times New Roman" w:hAnsi="Open Sans" w:cs="Open Sans"/>
          <w:color w:val="11161A"/>
          <w:sz w:val="24"/>
          <w:szCs w:val="24"/>
        </w:rPr>
        <w:t xml:space="preserve"> to </w:t>
      </w:r>
      <w:proofErr w:type="spellStart"/>
      <w:r w:rsidRPr="00556074">
        <w:rPr>
          <w:rFonts w:ascii="var(--jp-code-font-family)" w:eastAsia="Times New Roman" w:hAnsi="var(--jp-code-font-family)" w:cs="Courier New"/>
          <w:color w:val="11161A"/>
          <w:sz w:val="20"/>
          <w:szCs w:val="20"/>
          <w:bdr w:val="none" w:sz="0" w:space="0" w:color="auto" w:frame="1"/>
        </w:rPr>
        <w:t>myFunction</w:t>
      </w:r>
      <w:proofErr w:type="spellEnd"/>
      <w:r w:rsidRPr="00556074">
        <w:rPr>
          <w:rFonts w:ascii="Open Sans" w:eastAsia="Times New Roman" w:hAnsi="Open Sans" w:cs="Open Sans"/>
          <w:color w:val="11161A"/>
          <w:sz w:val="24"/>
          <w:szCs w:val="24"/>
        </w:rPr>
        <w:t xml:space="preserve">, because an </w:t>
      </w:r>
      <w:proofErr w:type="spellStart"/>
      <w:r w:rsidRPr="00556074">
        <w:rPr>
          <w:rFonts w:ascii="Open Sans" w:eastAsia="Times New Roman" w:hAnsi="Open Sans" w:cs="Open Sans"/>
          <w:color w:val="11161A"/>
          <w:sz w:val="24"/>
          <w:szCs w:val="24"/>
        </w:rPr>
        <w:t>rvalue</w:t>
      </w:r>
      <w:proofErr w:type="spellEnd"/>
      <w:r w:rsidRPr="00556074">
        <w:rPr>
          <w:rFonts w:ascii="Open Sans" w:eastAsia="Times New Roman" w:hAnsi="Open Sans" w:cs="Open Sans"/>
          <w:color w:val="11161A"/>
          <w:sz w:val="24"/>
          <w:szCs w:val="24"/>
        </w:rPr>
        <w:t xml:space="preserve"> reference cannot bind to an </w:t>
      </w:r>
      <w:proofErr w:type="spellStart"/>
      <w:r w:rsidRPr="00556074">
        <w:rPr>
          <w:rFonts w:ascii="Open Sans" w:eastAsia="Times New Roman" w:hAnsi="Open Sans" w:cs="Open Sans"/>
          <w:color w:val="11161A"/>
          <w:sz w:val="24"/>
          <w:szCs w:val="24"/>
        </w:rPr>
        <w:t>lvalue</w:t>
      </w:r>
      <w:proofErr w:type="spellEnd"/>
      <w:r w:rsidRPr="00556074">
        <w:rPr>
          <w:rFonts w:ascii="Open Sans" w:eastAsia="Times New Roman" w:hAnsi="Open Sans" w:cs="Open Sans"/>
          <w:color w:val="11161A"/>
          <w:sz w:val="24"/>
          <w:szCs w:val="24"/>
        </w:rPr>
        <w:t>. The code</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556074">
        <w:rPr>
          <w:rFonts w:ascii="var(--jp-code-font-family)" w:eastAsia="Times New Roman" w:hAnsi="var(--jp-code-font-family)" w:cs="Courier New"/>
          <w:color w:val="11161A"/>
          <w:sz w:val="20"/>
          <w:szCs w:val="20"/>
          <w:bdr w:val="none" w:sz="0" w:space="0" w:color="auto" w:frame="1"/>
          <w:shd w:val="clear" w:color="auto" w:fill="F7F7F8"/>
        </w:rPr>
        <w:t xml:space="preserve">int i </w:t>
      </w:r>
      <w:r w:rsidRPr="00556074">
        <w:rPr>
          <w:rFonts w:ascii="var(--jp-code-font-family)" w:eastAsia="Times New Roman" w:hAnsi="var(--jp-code-font-family)" w:cs="Courier New"/>
          <w:b/>
          <w:bCs/>
          <w:color w:val="11161A"/>
          <w:sz w:val="20"/>
          <w:szCs w:val="20"/>
          <w:bdr w:val="none" w:sz="0" w:space="0" w:color="auto" w:frame="1"/>
          <w:shd w:val="clear" w:color="auto" w:fill="F7F7F8"/>
        </w:rPr>
        <w:t>=</w:t>
      </w:r>
      <w:r w:rsidRPr="00556074">
        <w:rPr>
          <w:rFonts w:ascii="var(--jp-code-font-family)" w:eastAsia="Times New Roman" w:hAnsi="var(--jp-code-font-family)" w:cs="Courier New"/>
          <w:color w:val="11161A"/>
          <w:sz w:val="20"/>
          <w:szCs w:val="20"/>
          <w:bdr w:val="none" w:sz="0" w:space="0" w:color="auto" w:frame="1"/>
          <w:shd w:val="clear" w:color="auto" w:fill="F7F7F8"/>
        </w:rPr>
        <w:t xml:space="preserve"> 23;</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rPr>
      </w:pPr>
      <w:proofErr w:type="spellStart"/>
      <w:r w:rsidRPr="00556074">
        <w:rPr>
          <w:rFonts w:ascii="var(--jp-code-font-family)" w:eastAsia="Times New Roman" w:hAnsi="var(--jp-code-font-family)" w:cs="Courier New"/>
          <w:color w:val="11161A"/>
          <w:sz w:val="20"/>
          <w:szCs w:val="20"/>
          <w:bdr w:val="none" w:sz="0" w:space="0" w:color="auto" w:frame="1"/>
          <w:shd w:val="clear" w:color="auto" w:fill="F7F7F8"/>
        </w:rPr>
        <w:t>myFunction</w:t>
      </w:r>
      <w:proofErr w:type="spellEnd"/>
      <w:r w:rsidRPr="00556074">
        <w:rPr>
          <w:rFonts w:ascii="var(--jp-code-font-family)" w:eastAsia="Times New Roman" w:hAnsi="var(--jp-code-font-family)" w:cs="Courier New"/>
          <w:color w:val="11161A"/>
          <w:sz w:val="20"/>
          <w:szCs w:val="20"/>
          <w:bdr w:val="none" w:sz="0" w:space="0" w:color="auto" w:frame="1"/>
          <w:shd w:val="clear" w:color="auto" w:fill="F7F7F8"/>
        </w:rPr>
        <w:t>(i)</w:t>
      </w:r>
    </w:p>
    <w:p w:rsidR="00556074" w:rsidRPr="00556074" w:rsidRDefault="00556074" w:rsidP="00556074">
      <w:pPr>
        <w:spacing w:after="0" w:line="240" w:lineRule="auto"/>
        <w:rPr>
          <w:rFonts w:ascii="Open Sans" w:eastAsia="Times New Roman" w:hAnsi="Open Sans" w:cs="Open Sans"/>
          <w:color w:val="11161A"/>
          <w:sz w:val="24"/>
          <w:szCs w:val="24"/>
        </w:rPr>
      </w:pPr>
      <w:r w:rsidRPr="00556074">
        <w:rPr>
          <w:rFonts w:ascii="Open Sans" w:eastAsia="Times New Roman" w:hAnsi="Open Sans" w:cs="Open Sans"/>
          <w:color w:val="11161A"/>
          <w:sz w:val="24"/>
          <w:szCs w:val="24"/>
        </w:rPr>
        <w:t>would result in a compiler error. There is a solution to this problem though: The function </w:t>
      </w:r>
      <w:proofErr w:type="gramStart"/>
      <w:r w:rsidRPr="00556074">
        <w:rPr>
          <w:rFonts w:ascii="var(--jp-code-font-family)" w:eastAsia="Times New Roman" w:hAnsi="var(--jp-code-font-family)" w:cs="Courier New"/>
          <w:color w:val="11161A"/>
          <w:sz w:val="20"/>
          <w:szCs w:val="20"/>
          <w:bdr w:val="none" w:sz="0" w:space="0" w:color="auto" w:frame="1"/>
        </w:rPr>
        <w:t>std::</w:t>
      </w:r>
      <w:proofErr w:type="gramEnd"/>
      <w:r w:rsidRPr="00556074">
        <w:rPr>
          <w:rFonts w:ascii="var(--jp-code-font-family)" w:eastAsia="Times New Roman" w:hAnsi="var(--jp-code-font-family)" w:cs="Courier New"/>
          <w:color w:val="11161A"/>
          <w:sz w:val="20"/>
          <w:szCs w:val="20"/>
          <w:bdr w:val="none" w:sz="0" w:space="0" w:color="auto" w:frame="1"/>
        </w:rPr>
        <w:t>move</w:t>
      </w:r>
      <w:r w:rsidRPr="00556074">
        <w:rPr>
          <w:rFonts w:ascii="Open Sans" w:eastAsia="Times New Roman" w:hAnsi="Open Sans" w:cs="Open Sans"/>
          <w:color w:val="11161A"/>
          <w:sz w:val="24"/>
          <w:szCs w:val="24"/>
        </w:rPr>
        <w:t xml:space="preserve"> converts an </w:t>
      </w:r>
      <w:proofErr w:type="spellStart"/>
      <w:r w:rsidRPr="00556074">
        <w:rPr>
          <w:rFonts w:ascii="Open Sans" w:eastAsia="Times New Roman" w:hAnsi="Open Sans" w:cs="Open Sans"/>
          <w:color w:val="11161A"/>
          <w:sz w:val="24"/>
          <w:szCs w:val="24"/>
        </w:rPr>
        <w:t>lvalue</w:t>
      </w:r>
      <w:proofErr w:type="spellEnd"/>
      <w:r w:rsidRPr="00556074">
        <w:rPr>
          <w:rFonts w:ascii="Open Sans" w:eastAsia="Times New Roman" w:hAnsi="Open Sans" w:cs="Open Sans"/>
          <w:color w:val="11161A"/>
          <w:sz w:val="24"/>
          <w:szCs w:val="24"/>
        </w:rPr>
        <w:t xml:space="preserve"> into an </w:t>
      </w:r>
      <w:proofErr w:type="spellStart"/>
      <w:r w:rsidRPr="00556074">
        <w:rPr>
          <w:rFonts w:ascii="Open Sans" w:eastAsia="Times New Roman" w:hAnsi="Open Sans" w:cs="Open Sans"/>
          <w:color w:val="11161A"/>
          <w:sz w:val="24"/>
          <w:szCs w:val="24"/>
        </w:rPr>
        <w:t>rvalue</w:t>
      </w:r>
      <w:proofErr w:type="spellEnd"/>
      <w:r w:rsidRPr="00556074">
        <w:rPr>
          <w:rFonts w:ascii="Open Sans" w:eastAsia="Times New Roman" w:hAnsi="Open Sans" w:cs="Open Sans"/>
          <w:color w:val="11161A"/>
          <w:sz w:val="24"/>
          <w:szCs w:val="24"/>
        </w:rPr>
        <w:t xml:space="preserve"> (actually, to be exact, into an </w:t>
      </w:r>
      <w:proofErr w:type="spellStart"/>
      <w:r w:rsidRPr="00556074">
        <w:rPr>
          <w:rFonts w:ascii="Open Sans" w:eastAsia="Times New Roman" w:hAnsi="Open Sans" w:cs="Open Sans"/>
          <w:i/>
          <w:iCs/>
          <w:color w:val="11161A"/>
          <w:sz w:val="24"/>
          <w:szCs w:val="24"/>
        </w:rPr>
        <w:t>xvalue</w:t>
      </w:r>
      <w:proofErr w:type="spellEnd"/>
      <w:r w:rsidRPr="00556074">
        <w:rPr>
          <w:rFonts w:ascii="Open Sans" w:eastAsia="Times New Roman" w:hAnsi="Open Sans" w:cs="Open Sans"/>
          <w:color w:val="11161A"/>
          <w:sz w:val="24"/>
          <w:szCs w:val="24"/>
        </w:rPr>
        <w:t xml:space="preserve">, which we will not discuss here for the sake of clarity), which makes it possible to use the </w:t>
      </w:r>
      <w:proofErr w:type="spellStart"/>
      <w:r w:rsidRPr="00556074">
        <w:rPr>
          <w:rFonts w:ascii="Open Sans" w:eastAsia="Times New Roman" w:hAnsi="Open Sans" w:cs="Open Sans"/>
          <w:color w:val="11161A"/>
          <w:sz w:val="24"/>
          <w:szCs w:val="24"/>
        </w:rPr>
        <w:t>lvalue</w:t>
      </w:r>
      <w:proofErr w:type="spellEnd"/>
      <w:r w:rsidRPr="00556074">
        <w:rPr>
          <w:rFonts w:ascii="Open Sans" w:eastAsia="Times New Roman" w:hAnsi="Open Sans" w:cs="Open Sans"/>
          <w:color w:val="11161A"/>
          <w:sz w:val="24"/>
          <w:szCs w:val="24"/>
        </w:rPr>
        <w:t xml:space="preserve"> as an argument for the function:</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556074">
        <w:rPr>
          <w:rFonts w:ascii="var(--jp-code-font-family)" w:eastAsia="Times New Roman" w:hAnsi="var(--jp-code-font-family)" w:cs="Courier New"/>
          <w:color w:val="11161A"/>
          <w:sz w:val="20"/>
          <w:szCs w:val="20"/>
          <w:bdr w:val="none" w:sz="0" w:space="0" w:color="auto" w:frame="1"/>
          <w:shd w:val="clear" w:color="auto" w:fill="F7F7F8"/>
        </w:rPr>
        <w:t xml:space="preserve">int i </w:t>
      </w:r>
      <w:r w:rsidRPr="00556074">
        <w:rPr>
          <w:rFonts w:ascii="var(--jp-code-font-family)" w:eastAsia="Times New Roman" w:hAnsi="var(--jp-code-font-family)" w:cs="Courier New"/>
          <w:b/>
          <w:bCs/>
          <w:color w:val="11161A"/>
          <w:sz w:val="20"/>
          <w:szCs w:val="20"/>
          <w:bdr w:val="none" w:sz="0" w:space="0" w:color="auto" w:frame="1"/>
          <w:shd w:val="clear" w:color="auto" w:fill="F7F7F8"/>
        </w:rPr>
        <w:t>=</w:t>
      </w:r>
      <w:r w:rsidRPr="00556074">
        <w:rPr>
          <w:rFonts w:ascii="var(--jp-code-font-family)" w:eastAsia="Times New Roman" w:hAnsi="var(--jp-code-font-family)" w:cs="Courier New"/>
          <w:color w:val="11161A"/>
          <w:sz w:val="20"/>
          <w:szCs w:val="20"/>
          <w:bdr w:val="none" w:sz="0" w:space="0" w:color="auto" w:frame="1"/>
          <w:shd w:val="clear" w:color="auto" w:fill="F7F7F8"/>
        </w:rPr>
        <w:t xml:space="preserve"> 23; </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rPr>
      </w:pPr>
      <w:proofErr w:type="spellStart"/>
      <w:proofErr w:type="gramStart"/>
      <w:r w:rsidRPr="00556074">
        <w:rPr>
          <w:rFonts w:ascii="var(--jp-code-font-family)" w:eastAsia="Times New Roman" w:hAnsi="var(--jp-code-font-family)" w:cs="Courier New"/>
          <w:color w:val="11161A"/>
          <w:sz w:val="20"/>
          <w:szCs w:val="20"/>
          <w:bdr w:val="none" w:sz="0" w:space="0" w:color="auto" w:frame="1"/>
          <w:shd w:val="clear" w:color="auto" w:fill="F7F7F8"/>
        </w:rPr>
        <w:t>myFunction</w:t>
      </w:r>
      <w:proofErr w:type="spellEnd"/>
      <w:r w:rsidRPr="00556074">
        <w:rPr>
          <w:rFonts w:ascii="var(--jp-code-font-family)" w:eastAsia="Times New Roman" w:hAnsi="var(--jp-code-font-family)" w:cs="Courier New"/>
          <w:color w:val="11161A"/>
          <w:sz w:val="20"/>
          <w:szCs w:val="20"/>
          <w:bdr w:val="none" w:sz="0" w:space="0" w:color="auto" w:frame="1"/>
          <w:shd w:val="clear" w:color="auto" w:fill="F7F7F8"/>
        </w:rPr>
        <w:t>(</w:t>
      </w:r>
      <w:proofErr w:type="gramEnd"/>
      <w:r w:rsidRPr="00556074">
        <w:rPr>
          <w:rFonts w:ascii="var(--jp-code-font-family)" w:eastAsia="Times New Roman" w:hAnsi="var(--jp-code-font-family)" w:cs="Courier New"/>
          <w:color w:val="11161A"/>
          <w:sz w:val="20"/>
          <w:szCs w:val="20"/>
          <w:bdr w:val="none" w:sz="0" w:space="0" w:color="auto" w:frame="1"/>
          <w:shd w:val="clear" w:color="auto" w:fill="F7F7F8"/>
        </w:rPr>
        <w:t>std::move(i));</w:t>
      </w:r>
    </w:p>
    <w:p w:rsidR="00556074" w:rsidRPr="00556074" w:rsidRDefault="00556074" w:rsidP="00556074">
      <w:pPr>
        <w:spacing w:after="0" w:line="240" w:lineRule="auto"/>
        <w:rPr>
          <w:rFonts w:ascii="Open Sans" w:eastAsia="Times New Roman" w:hAnsi="Open Sans" w:cs="Open Sans"/>
          <w:color w:val="11161A"/>
          <w:sz w:val="24"/>
          <w:szCs w:val="24"/>
        </w:rPr>
      </w:pPr>
      <w:r w:rsidRPr="00556074">
        <w:rPr>
          <w:rFonts w:ascii="Open Sans" w:eastAsia="Times New Roman" w:hAnsi="Open Sans" w:cs="Open Sans"/>
          <w:color w:val="11161A"/>
          <w:sz w:val="24"/>
          <w:szCs w:val="24"/>
        </w:rPr>
        <w:t>In doing this, we state that in the scope of </w:t>
      </w:r>
      <w:r w:rsidRPr="00556074">
        <w:rPr>
          <w:rFonts w:ascii="var(--jp-code-font-family)" w:eastAsia="Times New Roman" w:hAnsi="var(--jp-code-font-family)" w:cs="Courier New"/>
          <w:color w:val="11161A"/>
          <w:sz w:val="20"/>
          <w:szCs w:val="20"/>
          <w:bdr w:val="none" w:sz="0" w:space="0" w:color="auto" w:frame="1"/>
        </w:rPr>
        <w:t>main</w:t>
      </w:r>
      <w:r w:rsidRPr="00556074">
        <w:rPr>
          <w:rFonts w:ascii="Open Sans" w:eastAsia="Times New Roman" w:hAnsi="Open Sans" w:cs="Open Sans"/>
          <w:color w:val="11161A"/>
          <w:sz w:val="24"/>
          <w:szCs w:val="24"/>
        </w:rPr>
        <w:t> we will not use i anymore, which now exists only in the scope of </w:t>
      </w:r>
      <w:proofErr w:type="spellStart"/>
      <w:r w:rsidRPr="00556074">
        <w:rPr>
          <w:rFonts w:ascii="var(--jp-code-font-family)" w:eastAsia="Times New Roman" w:hAnsi="var(--jp-code-font-family)" w:cs="Courier New"/>
          <w:color w:val="11161A"/>
          <w:sz w:val="20"/>
          <w:szCs w:val="20"/>
          <w:bdr w:val="none" w:sz="0" w:space="0" w:color="auto" w:frame="1"/>
        </w:rPr>
        <w:t>myFunction</w:t>
      </w:r>
      <w:proofErr w:type="spellEnd"/>
      <w:r w:rsidRPr="00556074">
        <w:rPr>
          <w:rFonts w:ascii="Open Sans" w:eastAsia="Times New Roman" w:hAnsi="Open Sans" w:cs="Open Sans"/>
          <w:color w:val="11161A"/>
          <w:sz w:val="24"/>
          <w:szCs w:val="24"/>
        </w:rPr>
        <w:t>. Using </w:t>
      </w:r>
      <w:proofErr w:type="gramStart"/>
      <w:r w:rsidRPr="00556074">
        <w:rPr>
          <w:rFonts w:ascii="var(--jp-code-font-family)" w:eastAsia="Times New Roman" w:hAnsi="var(--jp-code-font-family)" w:cs="Courier New"/>
          <w:color w:val="11161A"/>
          <w:sz w:val="20"/>
          <w:szCs w:val="20"/>
          <w:bdr w:val="none" w:sz="0" w:space="0" w:color="auto" w:frame="1"/>
        </w:rPr>
        <w:t>std::</w:t>
      </w:r>
      <w:proofErr w:type="gramEnd"/>
      <w:r w:rsidRPr="00556074">
        <w:rPr>
          <w:rFonts w:ascii="var(--jp-code-font-family)" w:eastAsia="Times New Roman" w:hAnsi="var(--jp-code-font-family)" w:cs="Courier New"/>
          <w:color w:val="11161A"/>
          <w:sz w:val="20"/>
          <w:szCs w:val="20"/>
          <w:bdr w:val="none" w:sz="0" w:space="0" w:color="auto" w:frame="1"/>
        </w:rPr>
        <w:t>move</w:t>
      </w:r>
      <w:r w:rsidRPr="00556074">
        <w:rPr>
          <w:rFonts w:ascii="Open Sans" w:eastAsia="Times New Roman" w:hAnsi="Open Sans" w:cs="Open Sans"/>
          <w:color w:val="11161A"/>
          <w:sz w:val="24"/>
          <w:szCs w:val="24"/>
        </w:rPr>
        <w:t> in this way is one of the components of move semantics, which we will look into shortly. But first let us consider an example of the </w:t>
      </w:r>
      <w:r w:rsidRPr="00556074">
        <w:rPr>
          <w:rFonts w:ascii="Open Sans" w:eastAsia="Times New Roman" w:hAnsi="Open Sans" w:cs="Open Sans"/>
          <w:b/>
          <w:bCs/>
          <w:color w:val="11161A"/>
          <w:sz w:val="24"/>
          <w:szCs w:val="24"/>
        </w:rPr>
        <w:t>Rule of Three</w:t>
      </w:r>
      <w:r w:rsidRPr="00556074">
        <w:rPr>
          <w:rFonts w:ascii="Open Sans" w:eastAsia="Times New Roman" w:hAnsi="Open Sans" w:cs="Open Sans"/>
          <w:color w:val="11161A"/>
          <w:sz w:val="24"/>
          <w:szCs w:val="24"/>
        </w:rPr>
        <w:t>.</w:t>
      </w:r>
    </w:p>
    <w:p w:rsidR="00556074" w:rsidRDefault="00556074" w:rsidP="00DA7F30">
      <w:pPr>
        <w:pStyle w:val="ListParagraph"/>
        <w:ind w:left="0"/>
      </w:pPr>
    </w:p>
    <w:p w:rsidR="00DA7F30" w:rsidRDefault="00DA7F30" w:rsidP="00DA7F30">
      <w:pPr>
        <w:pStyle w:val="ListParagraph"/>
        <w:ind w:left="0"/>
      </w:pPr>
      <w:r>
        <w:rPr>
          <w:noProof/>
        </w:rPr>
        <w:lastRenderedPageBreak/>
        <w:drawing>
          <wp:inline distT="0" distB="0" distL="0" distR="0" wp14:anchorId="17090C58" wp14:editId="4D3BEFBD">
            <wp:extent cx="5943600" cy="30651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65145"/>
                    </a:xfrm>
                    <a:prstGeom prst="rect">
                      <a:avLst/>
                    </a:prstGeom>
                  </pic:spPr>
                </pic:pic>
              </a:graphicData>
            </a:graphic>
          </wp:inline>
        </w:drawing>
      </w:r>
    </w:p>
    <w:p w:rsidR="00DA7F30" w:rsidRDefault="00DA7F30" w:rsidP="00DA7F30">
      <w:pPr>
        <w:pStyle w:val="ListParagraph"/>
        <w:ind w:left="0"/>
      </w:pPr>
      <w:hyperlink r:id="rId40" w:history="1">
        <w:r w:rsidRPr="009E4F38">
          <w:rPr>
            <w:rStyle w:val="Hyperlink"/>
          </w:rPr>
          <w:t>https://video.udacity-data.com/topher/2019/September/5d855b0c_nd213-c03-l04-03.2-move-semantics-sc/nd213-c03-l04-03.2-move-semantics-sc_720p.mp4</w:t>
        </w:r>
      </w:hyperlink>
    </w:p>
    <w:p w:rsidR="00DA7F30" w:rsidRDefault="00DA7F30" w:rsidP="00DA7F30">
      <w:pPr>
        <w:pStyle w:val="ListParagraph"/>
        <w:ind w:left="0"/>
      </w:pPr>
    </w:p>
    <w:p w:rsidR="00DA7F30" w:rsidRDefault="00DA7F30" w:rsidP="00DA7F30">
      <w:pPr>
        <w:pStyle w:val="ListParagraph"/>
        <w:ind w:left="0"/>
      </w:pPr>
      <w:r>
        <w:rPr>
          <w:noProof/>
        </w:rPr>
        <w:drawing>
          <wp:inline distT="0" distB="0" distL="0" distR="0" wp14:anchorId="7DC88EE8" wp14:editId="0F2088C3">
            <wp:extent cx="5943600" cy="30740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74035"/>
                    </a:xfrm>
                    <a:prstGeom prst="rect">
                      <a:avLst/>
                    </a:prstGeom>
                  </pic:spPr>
                </pic:pic>
              </a:graphicData>
            </a:graphic>
          </wp:inline>
        </w:drawing>
      </w:r>
    </w:p>
    <w:p w:rsidR="00556074" w:rsidRPr="00556074" w:rsidRDefault="00556074" w:rsidP="00556074">
      <w:pPr>
        <w:spacing w:after="240" w:line="240" w:lineRule="auto"/>
        <w:rPr>
          <w:rFonts w:ascii="Open Sans" w:eastAsia="Times New Roman" w:hAnsi="Open Sans" w:cs="Open Sans"/>
          <w:color w:val="11161A"/>
          <w:sz w:val="24"/>
          <w:szCs w:val="24"/>
        </w:rPr>
      </w:pPr>
      <w:r w:rsidRPr="00556074">
        <w:rPr>
          <w:rFonts w:ascii="Open Sans" w:eastAsia="Times New Roman" w:hAnsi="Open Sans" w:cs="Open Sans"/>
          <w:color w:val="11161A"/>
          <w:sz w:val="24"/>
          <w:szCs w:val="24"/>
        </w:rPr>
        <w:t xml:space="preserve">Let us consider the example to the right of a class which manages a block of dynamic memory and incrementally add new functionality to it. You will add the main function shown above </w:t>
      </w:r>
      <w:proofErr w:type="gramStart"/>
      <w:r w:rsidRPr="00556074">
        <w:rPr>
          <w:rFonts w:ascii="Open Sans" w:eastAsia="Times New Roman" w:hAnsi="Open Sans" w:cs="Open Sans"/>
          <w:color w:val="11161A"/>
          <w:sz w:val="24"/>
          <w:szCs w:val="24"/>
        </w:rPr>
        <w:t>later on</w:t>
      </w:r>
      <w:proofErr w:type="gramEnd"/>
      <w:r w:rsidRPr="00556074">
        <w:rPr>
          <w:rFonts w:ascii="Open Sans" w:eastAsia="Times New Roman" w:hAnsi="Open Sans" w:cs="Open Sans"/>
          <w:color w:val="11161A"/>
          <w:sz w:val="24"/>
          <w:szCs w:val="24"/>
        </w:rPr>
        <w:t xml:space="preserve"> in this notebook.</w:t>
      </w:r>
    </w:p>
    <w:p w:rsidR="00556074" w:rsidRPr="00556074" w:rsidRDefault="00556074" w:rsidP="00556074">
      <w:pPr>
        <w:spacing w:after="0" w:line="240" w:lineRule="auto"/>
        <w:rPr>
          <w:rFonts w:ascii="Open Sans" w:eastAsia="Times New Roman" w:hAnsi="Open Sans" w:cs="Open Sans"/>
          <w:color w:val="11161A"/>
          <w:sz w:val="24"/>
          <w:szCs w:val="24"/>
        </w:rPr>
      </w:pPr>
      <w:r w:rsidRPr="00556074">
        <w:rPr>
          <w:rFonts w:ascii="Open Sans" w:eastAsia="Times New Roman" w:hAnsi="Open Sans" w:cs="Open Sans"/>
          <w:color w:val="11161A"/>
          <w:sz w:val="24"/>
          <w:szCs w:val="24"/>
        </w:rPr>
        <w:t xml:space="preserve">In this class, a block of heap memory is allocated in the constructor and deallocated in the destructor. As we have discussed before, when either destructor, copy constructor or copy assignment operator are defined, it is good practice to also </w:t>
      </w:r>
      <w:r w:rsidRPr="00556074">
        <w:rPr>
          <w:rFonts w:ascii="Open Sans" w:eastAsia="Times New Roman" w:hAnsi="Open Sans" w:cs="Open Sans"/>
          <w:color w:val="11161A"/>
          <w:sz w:val="24"/>
          <w:szCs w:val="24"/>
        </w:rPr>
        <w:lastRenderedPageBreak/>
        <w:t>define the other two (known as the </w:t>
      </w:r>
      <w:r w:rsidRPr="00556074">
        <w:rPr>
          <w:rFonts w:ascii="Open Sans" w:eastAsia="Times New Roman" w:hAnsi="Open Sans" w:cs="Open Sans"/>
          <w:b/>
          <w:bCs/>
          <w:color w:val="11161A"/>
          <w:sz w:val="24"/>
          <w:szCs w:val="24"/>
        </w:rPr>
        <w:t>Rule of Three</w:t>
      </w:r>
      <w:r w:rsidRPr="00556074">
        <w:rPr>
          <w:rFonts w:ascii="Open Sans" w:eastAsia="Times New Roman" w:hAnsi="Open Sans" w:cs="Open Sans"/>
          <w:color w:val="11161A"/>
          <w:sz w:val="24"/>
          <w:szCs w:val="24"/>
        </w:rPr>
        <w:t>). While the compiler would generate default versions of the missing components, these would not properly reflect the memory management strategy of our class, so leaving out the manual implementation is usually not advised.</w:t>
      </w:r>
    </w:p>
    <w:p w:rsidR="00556074" w:rsidRDefault="00556074" w:rsidP="00DA7F30">
      <w:pPr>
        <w:pStyle w:val="ListParagraph"/>
        <w:ind w:left="0"/>
      </w:pPr>
    </w:p>
    <w:p w:rsidR="00DA7F30" w:rsidRDefault="00DA7F30" w:rsidP="00DA7F30">
      <w:pPr>
        <w:pStyle w:val="ListParagraph"/>
        <w:ind w:left="0"/>
      </w:pPr>
    </w:p>
    <w:p w:rsidR="00DA7F30" w:rsidRDefault="00DA7F30" w:rsidP="00DA7F30">
      <w:pPr>
        <w:pStyle w:val="ListParagraph"/>
        <w:ind w:left="0"/>
      </w:pPr>
      <w:r>
        <w:rPr>
          <w:noProof/>
        </w:rPr>
        <w:drawing>
          <wp:inline distT="0" distB="0" distL="0" distR="0" wp14:anchorId="22C32014" wp14:editId="3C0FF85B">
            <wp:extent cx="5943600" cy="30448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44825"/>
                    </a:xfrm>
                    <a:prstGeom prst="rect">
                      <a:avLst/>
                    </a:prstGeom>
                  </pic:spPr>
                </pic:pic>
              </a:graphicData>
            </a:graphic>
          </wp:inline>
        </w:drawing>
      </w:r>
    </w:p>
    <w:p w:rsidR="00556074" w:rsidRPr="00556074" w:rsidRDefault="00556074" w:rsidP="00556074">
      <w:pPr>
        <w:spacing w:after="0" w:line="240" w:lineRule="auto"/>
        <w:rPr>
          <w:rFonts w:ascii="Open Sans" w:eastAsia="Times New Roman" w:hAnsi="Open Sans" w:cs="Open Sans"/>
          <w:color w:val="11161A"/>
          <w:sz w:val="24"/>
          <w:szCs w:val="24"/>
        </w:rPr>
      </w:pPr>
      <w:proofErr w:type="gramStart"/>
      <w:r w:rsidRPr="00556074">
        <w:rPr>
          <w:rFonts w:ascii="Open Sans" w:eastAsia="Times New Roman" w:hAnsi="Open Sans" w:cs="Open Sans"/>
          <w:color w:val="11161A"/>
          <w:sz w:val="24"/>
          <w:szCs w:val="24"/>
        </w:rPr>
        <w:t>So</w:t>
      </w:r>
      <w:proofErr w:type="gramEnd"/>
      <w:r w:rsidRPr="00556074">
        <w:rPr>
          <w:rFonts w:ascii="Open Sans" w:eastAsia="Times New Roman" w:hAnsi="Open Sans" w:cs="Open Sans"/>
          <w:color w:val="11161A"/>
          <w:sz w:val="24"/>
          <w:szCs w:val="24"/>
        </w:rPr>
        <w:t xml:space="preserve"> let us start with the copy constructor of </w:t>
      </w:r>
      <w:proofErr w:type="spellStart"/>
      <w:r w:rsidRPr="00556074">
        <w:rPr>
          <w:rFonts w:ascii="var(--jp-code-font-family)" w:eastAsia="Times New Roman" w:hAnsi="var(--jp-code-font-family)" w:cs="Courier New"/>
          <w:color w:val="11161A"/>
          <w:sz w:val="20"/>
          <w:szCs w:val="20"/>
          <w:bdr w:val="none" w:sz="0" w:space="0" w:color="auto" w:frame="1"/>
        </w:rPr>
        <w:t>MyMovableClass</w:t>
      </w:r>
      <w:proofErr w:type="spellEnd"/>
      <w:r w:rsidRPr="00556074">
        <w:rPr>
          <w:rFonts w:ascii="Open Sans" w:eastAsia="Times New Roman" w:hAnsi="Open Sans" w:cs="Open Sans"/>
          <w:color w:val="11161A"/>
          <w:sz w:val="24"/>
          <w:szCs w:val="24"/>
        </w:rPr>
        <w:t>, which could look like the following:</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556074">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proofErr w:type="gramStart"/>
      <w:r w:rsidRPr="00556074">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556074">
        <w:rPr>
          <w:rFonts w:ascii="var(--jp-code-font-family)" w:eastAsia="Times New Roman" w:hAnsi="var(--jp-code-font-family)" w:cs="Courier New"/>
          <w:color w:val="11161A"/>
          <w:sz w:val="20"/>
          <w:szCs w:val="20"/>
          <w:bdr w:val="none" w:sz="0" w:space="0" w:color="auto" w:frame="1"/>
          <w:shd w:val="clear" w:color="auto" w:fill="F7F7F8"/>
        </w:rPr>
        <w:t>(</w:t>
      </w:r>
      <w:proofErr w:type="gramEnd"/>
      <w:r w:rsidRPr="00556074">
        <w:rPr>
          <w:rFonts w:ascii="var(--jp-code-font-family)" w:eastAsia="Times New Roman" w:hAnsi="var(--jp-code-font-family)" w:cs="Courier New"/>
          <w:b/>
          <w:bCs/>
          <w:color w:val="11161A"/>
          <w:sz w:val="20"/>
          <w:szCs w:val="20"/>
          <w:bdr w:val="none" w:sz="0" w:space="0" w:color="auto" w:frame="1"/>
          <w:shd w:val="clear" w:color="auto" w:fill="F7F7F8"/>
        </w:rPr>
        <w:t>const</w:t>
      </w:r>
      <w:r w:rsidRPr="00556074">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r w:rsidRPr="00556074">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556074">
        <w:rPr>
          <w:rFonts w:ascii="var(--jp-code-font-family)" w:eastAsia="Times New Roman" w:hAnsi="var(--jp-code-font-family)" w:cs="Courier New"/>
          <w:color w:val="11161A"/>
          <w:sz w:val="20"/>
          <w:szCs w:val="20"/>
          <w:bdr w:val="none" w:sz="0" w:space="0" w:color="auto" w:frame="1"/>
          <w:shd w:val="clear" w:color="auto" w:fill="F7F7F8"/>
        </w:rPr>
        <w:t xml:space="preserve"> </w:t>
      </w:r>
      <w:r w:rsidRPr="00556074">
        <w:rPr>
          <w:rFonts w:ascii="var(--jp-code-font-family)" w:eastAsia="Times New Roman" w:hAnsi="var(--jp-code-font-family)" w:cs="Courier New"/>
          <w:b/>
          <w:bCs/>
          <w:color w:val="11161A"/>
          <w:sz w:val="20"/>
          <w:szCs w:val="20"/>
          <w:bdr w:val="none" w:sz="0" w:space="0" w:color="auto" w:frame="1"/>
          <w:shd w:val="clear" w:color="auto" w:fill="F7F7F8"/>
        </w:rPr>
        <w:t>&amp;</w:t>
      </w:r>
      <w:r w:rsidRPr="00556074">
        <w:rPr>
          <w:rFonts w:ascii="var(--jp-code-font-family)" w:eastAsia="Times New Roman" w:hAnsi="var(--jp-code-font-family)" w:cs="Courier New"/>
          <w:color w:val="11161A"/>
          <w:sz w:val="20"/>
          <w:szCs w:val="20"/>
          <w:bdr w:val="none" w:sz="0" w:space="0" w:color="auto" w:frame="1"/>
          <w:shd w:val="clear" w:color="auto" w:fill="F7F7F8"/>
        </w:rPr>
        <w:t xml:space="preserve">source) </w:t>
      </w:r>
      <w:r w:rsidRPr="00556074">
        <w:rPr>
          <w:rFonts w:ascii="var(--jp-code-font-family)" w:eastAsia="Times New Roman" w:hAnsi="var(--jp-code-font-family)" w:cs="Courier New"/>
          <w:i/>
          <w:iCs/>
          <w:color w:val="11161A"/>
          <w:sz w:val="20"/>
          <w:szCs w:val="20"/>
          <w:bdr w:val="none" w:sz="0" w:space="0" w:color="auto" w:frame="1"/>
          <w:shd w:val="clear" w:color="auto" w:fill="F7F7F8"/>
        </w:rPr>
        <w:t>// 2 : copy constructor</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556074">
        <w:rPr>
          <w:rFonts w:ascii="var(--jp-code-font-family)" w:eastAsia="Times New Roman" w:hAnsi="var(--jp-code-font-family)" w:cs="Courier New"/>
          <w:color w:val="11161A"/>
          <w:sz w:val="20"/>
          <w:szCs w:val="20"/>
          <w:bdr w:val="none" w:sz="0" w:space="0" w:color="auto" w:frame="1"/>
          <w:shd w:val="clear" w:color="auto" w:fill="F7F7F8"/>
        </w:rPr>
        <w:t xml:space="preserve">    {</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556074">
        <w:rPr>
          <w:rFonts w:ascii="var(--jp-code-font-family)" w:eastAsia="Times New Roman" w:hAnsi="var(--jp-code-font-family)" w:cs="Courier New"/>
          <w:color w:val="11161A"/>
          <w:sz w:val="20"/>
          <w:szCs w:val="20"/>
          <w:bdr w:val="none" w:sz="0" w:space="0" w:color="auto" w:frame="1"/>
          <w:shd w:val="clear" w:color="auto" w:fill="F7F7F8"/>
        </w:rPr>
        <w:t xml:space="preserve">        _size </w:t>
      </w:r>
      <w:r w:rsidRPr="00556074">
        <w:rPr>
          <w:rFonts w:ascii="var(--jp-code-font-family)" w:eastAsia="Times New Roman" w:hAnsi="var(--jp-code-font-family)" w:cs="Courier New"/>
          <w:b/>
          <w:bCs/>
          <w:color w:val="11161A"/>
          <w:sz w:val="20"/>
          <w:szCs w:val="20"/>
          <w:bdr w:val="none" w:sz="0" w:space="0" w:color="auto" w:frame="1"/>
          <w:shd w:val="clear" w:color="auto" w:fill="F7F7F8"/>
        </w:rPr>
        <w:t>=</w:t>
      </w:r>
      <w:r w:rsidRPr="00556074">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proofErr w:type="gramStart"/>
      <w:r w:rsidRPr="00556074">
        <w:rPr>
          <w:rFonts w:ascii="var(--jp-code-font-family)" w:eastAsia="Times New Roman" w:hAnsi="var(--jp-code-font-family)" w:cs="Courier New"/>
          <w:color w:val="11161A"/>
          <w:sz w:val="20"/>
          <w:szCs w:val="20"/>
          <w:bdr w:val="none" w:sz="0" w:space="0" w:color="auto" w:frame="1"/>
          <w:shd w:val="clear" w:color="auto" w:fill="F7F7F8"/>
        </w:rPr>
        <w:t>source._</w:t>
      </w:r>
      <w:proofErr w:type="gramEnd"/>
      <w:r w:rsidRPr="00556074">
        <w:rPr>
          <w:rFonts w:ascii="var(--jp-code-font-family)" w:eastAsia="Times New Roman" w:hAnsi="var(--jp-code-font-family)" w:cs="Courier New"/>
          <w:color w:val="11161A"/>
          <w:sz w:val="20"/>
          <w:szCs w:val="20"/>
          <w:bdr w:val="none" w:sz="0" w:space="0" w:color="auto" w:frame="1"/>
          <w:shd w:val="clear" w:color="auto" w:fill="F7F7F8"/>
        </w:rPr>
        <w:t>size</w:t>
      </w:r>
      <w:proofErr w:type="spellEnd"/>
      <w:r w:rsidRPr="00556074">
        <w:rPr>
          <w:rFonts w:ascii="var(--jp-code-font-family)" w:eastAsia="Times New Roman" w:hAnsi="var(--jp-code-font-family)" w:cs="Courier New"/>
          <w:color w:val="11161A"/>
          <w:sz w:val="20"/>
          <w:szCs w:val="20"/>
          <w:bdr w:val="none" w:sz="0" w:space="0" w:color="auto" w:frame="1"/>
          <w:shd w:val="clear" w:color="auto" w:fill="F7F7F8"/>
        </w:rPr>
        <w:t>;</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556074">
        <w:rPr>
          <w:rFonts w:ascii="var(--jp-code-font-family)" w:eastAsia="Times New Roman" w:hAnsi="var(--jp-code-font-family)" w:cs="Courier New"/>
          <w:color w:val="11161A"/>
          <w:sz w:val="20"/>
          <w:szCs w:val="20"/>
          <w:bdr w:val="none" w:sz="0" w:space="0" w:color="auto" w:frame="1"/>
          <w:shd w:val="clear" w:color="auto" w:fill="F7F7F8"/>
        </w:rPr>
        <w:t xml:space="preserve">        _data </w:t>
      </w:r>
      <w:r w:rsidRPr="00556074">
        <w:rPr>
          <w:rFonts w:ascii="var(--jp-code-font-family)" w:eastAsia="Times New Roman" w:hAnsi="var(--jp-code-font-family)" w:cs="Courier New"/>
          <w:b/>
          <w:bCs/>
          <w:color w:val="11161A"/>
          <w:sz w:val="20"/>
          <w:szCs w:val="20"/>
          <w:bdr w:val="none" w:sz="0" w:space="0" w:color="auto" w:frame="1"/>
          <w:shd w:val="clear" w:color="auto" w:fill="F7F7F8"/>
        </w:rPr>
        <w:t>=</w:t>
      </w:r>
      <w:r w:rsidRPr="00556074">
        <w:rPr>
          <w:rFonts w:ascii="var(--jp-code-font-family)" w:eastAsia="Times New Roman" w:hAnsi="var(--jp-code-font-family)" w:cs="Courier New"/>
          <w:color w:val="11161A"/>
          <w:sz w:val="20"/>
          <w:szCs w:val="20"/>
          <w:bdr w:val="none" w:sz="0" w:space="0" w:color="auto" w:frame="1"/>
          <w:shd w:val="clear" w:color="auto" w:fill="F7F7F8"/>
        </w:rPr>
        <w:t xml:space="preserve"> </w:t>
      </w:r>
      <w:r w:rsidRPr="00556074">
        <w:rPr>
          <w:rFonts w:ascii="var(--jp-code-font-family)" w:eastAsia="Times New Roman" w:hAnsi="var(--jp-code-font-family)" w:cs="Courier New"/>
          <w:b/>
          <w:bCs/>
          <w:color w:val="11161A"/>
          <w:sz w:val="20"/>
          <w:szCs w:val="20"/>
          <w:bdr w:val="none" w:sz="0" w:space="0" w:color="auto" w:frame="1"/>
          <w:shd w:val="clear" w:color="auto" w:fill="F7F7F8"/>
        </w:rPr>
        <w:t>new</w:t>
      </w:r>
      <w:r w:rsidRPr="00556074">
        <w:rPr>
          <w:rFonts w:ascii="var(--jp-code-font-family)" w:eastAsia="Times New Roman" w:hAnsi="var(--jp-code-font-family)" w:cs="Courier New"/>
          <w:color w:val="11161A"/>
          <w:sz w:val="20"/>
          <w:szCs w:val="20"/>
          <w:bdr w:val="none" w:sz="0" w:space="0" w:color="auto" w:frame="1"/>
          <w:shd w:val="clear" w:color="auto" w:fill="F7F7F8"/>
        </w:rPr>
        <w:t xml:space="preserve"> int[_size];</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556074">
        <w:rPr>
          <w:rFonts w:ascii="var(--jp-code-font-family)" w:eastAsia="Times New Roman" w:hAnsi="var(--jp-code-font-family)" w:cs="Courier New"/>
          <w:color w:val="11161A"/>
          <w:sz w:val="20"/>
          <w:szCs w:val="20"/>
          <w:bdr w:val="none" w:sz="0" w:space="0" w:color="auto" w:frame="1"/>
          <w:shd w:val="clear" w:color="auto" w:fill="F7F7F8"/>
        </w:rPr>
        <w:t xml:space="preserve">        </w:t>
      </w:r>
      <w:r w:rsidRPr="00556074">
        <w:rPr>
          <w:rFonts w:ascii="var(--jp-code-font-family)" w:eastAsia="Times New Roman" w:hAnsi="var(--jp-code-font-family)" w:cs="Courier New"/>
          <w:b/>
          <w:bCs/>
          <w:color w:val="11161A"/>
          <w:sz w:val="20"/>
          <w:szCs w:val="20"/>
          <w:bdr w:val="none" w:sz="0" w:space="0" w:color="auto" w:frame="1"/>
          <w:shd w:val="clear" w:color="auto" w:fill="F7F7F8"/>
        </w:rPr>
        <w:t>*</w:t>
      </w:r>
      <w:r w:rsidRPr="00556074">
        <w:rPr>
          <w:rFonts w:ascii="var(--jp-code-font-family)" w:eastAsia="Times New Roman" w:hAnsi="var(--jp-code-font-family)" w:cs="Courier New"/>
          <w:color w:val="11161A"/>
          <w:sz w:val="20"/>
          <w:szCs w:val="20"/>
          <w:bdr w:val="none" w:sz="0" w:space="0" w:color="auto" w:frame="1"/>
          <w:shd w:val="clear" w:color="auto" w:fill="F7F7F8"/>
        </w:rPr>
        <w:t xml:space="preserve">_data </w:t>
      </w:r>
      <w:r w:rsidRPr="00556074">
        <w:rPr>
          <w:rFonts w:ascii="var(--jp-code-font-family)" w:eastAsia="Times New Roman" w:hAnsi="var(--jp-code-font-family)" w:cs="Courier New"/>
          <w:b/>
          <w:bCs/>
          <w:color w:val="11161A"/>
          <w:sz w:val="20"/>
          <w:szCs w:val="20"/>
          <w:bdr w:val="none" w:sz="0" w:space="0" w:color="auto" w:frame="1"/>
          <w:shd w:val="clear" w:color="auto" w:fill="F7F7F8"/>
        </w:rPr>
        <w:t>=</w:t>
      </w:r>
      <w:r w:rsidRPr="00556074">
        <w:rPr>
          <w:rFonts w:ascii="var(--jp-code-font-family)" w:eastAsia="Times New Roman" w:hAnsi="var(--jp-code-font-family)" w:cs="Courier New"/>
          <w:color w:val="11161A"/>
          <w:sz w:val="20"/>
          <w:szCs w:val="20"/>
          <w:bdr w:val="none" w:sz="0" w:space="0" w:color="auto" w:frame="1"/>
          <w:shd w:val="clear" w:color="auto" w:fill="F7F7F8"/>
        </w:rPr>
        <w:t xml:space="preserve"> </w:t>
      </w:r>
      <w:r w:rsidRPr="00556074">
        <w:rPr>
          <w:rFonts w:ascii="var(--jp-code-font-family)" w:eastAsia="Times New Roman" w:hAnsi="var(--jp-code-font-family)" w:cs="Courier New"/>
          <w:b/>
          <w:bCs/>
          <w:color w:val="11161A"/>
          <w:sz w:val="20"/>
          <w:szCs w:val="20"/>
          <w:bdr w:val="none" w:sz="0" w:space="0" w:color="auto" w:frame="1"/>
          <w:shd w:val="clear" w:color="auto" w:fill="F7F7F8"/>
        </w:rPr>
        <w:t>*</w:t>
      </w:r>
      <w:proofErr w:type="spellStart"/>
      <w:proofErr w:type="gramStart"/>
      <w:r w:rsidRPr="00556074">
        <w:rPr>
          <w:rFonts w:ascii="var(--jp-code-font-family)" w:eastAsia="Times New Roman" w:hAnsi="var(--jp-code-font-family)" w:cs="Courier New"/>
          <w:color w:val="11161A"/>
          <w:sz w:val="20"/>
          <w:szCs w:val="20"/>
          <w:bdr w:val="none" w:sz="0" w:space="0" w:color="auto" w:frame="1"/>
          <w:shd w:val="clear" w:color="auto" w:fill="F7F7F8"/>
        </w:rPr>
        <w:t>source._</w:t>
      </w:r>
      <w:proofErr w:type="gramEnd"/>
      <w:r w:rsidRPr="00556074">
        <w:rPr>
          <w:rFonts w:ascii="var(--jp-code-font-family)" w:eastAsia="Times New Roman" w:hAnsi="var(--jp-code-font-family)" w:cs="Courier New"/>
          <w:color w:val="11161A"/>
          <w:sz w:val="20"/>
          <w:szCs w:val="20"/>
          <w:bdr w:val="none" w:sz="0" w:space="0" w:color="auto" w:frame="1"/>
          <w:shd w:val="clear" w:color="auto" w:fill="F7F7F8"/>
        </w:rPr>
        <w:t>data</w:t>
      </w:r>
      <w:proofErr w:type="spellEnd"/>
      <w:r w:rsidRPr="00556074">
        <w:rPr>
          <w:rFonts w:ascii="var(--jp-code-font-family)" w:eastAsia="Times New Roman" w:hAnsi="var(--jp-code-font-family)" w:cs="Courier New"/>
          <w:color w:val="11161A"/>
          <w:sz w:val="20"/>
          <w:szCs w:val="20"/>
          <w:bdr w:val="none" w:sz="0" w:space="0" w:color="auto" w:frame="1"/>
          <w:shd w:val="clear" w:color="auto" w:fill="F7F7F8"/>
        </w:rPr>
        <w:t>;</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556074">
        <w:rPr>
          <w:rFonts w:ascii="var(--jp-code-font-family)" w:eastAsia="Times New Roman" w:hAnsi="var(--jp-code-font-family)" w:cs="Courier New"/>
          <w:color w:val="11161A"/>
          <w:sz w:val="20"/>
          <w:szCs w:val="20"/>
          <w:bdr w:val="none" w:sz="0" w:space="0" w:color="auto" w:frame="1"/>
          <w:shd w:val="clear" w:color="auto" w:fill="F7F7F8"/>
        </w:rPr>
        <w:t xml:space="preserve">        </w:t>
      </w:r>
      <w:proofErr w:type="gramStart"/>
      <w:r w:rsidRPr="00556074">
        <w:rPr>
          <w:rFonts w:ascii="var(--jp-code-font-family)" w:eastAsia="Times New Roman" w:hAnsi="var(--jp-code-font-family)" w:cs="Courier New"/>
          <w:color w:val="11161A"/>
          <w:sz w:val="20"/>
          <w:szCs w:val="20"/>
          <w:bdr w:val="none" w:sz="0" w:space="0" w:color="auto" w:frame="1"/>
          <w:shd w:val="clear" w:color="auto" w:fill="F7F7F8"/>
        </w:rPr>
        <w:t>std::</w:t>
      </w:r>
      <w:proofErr w:type="spellStart"/>
      <w:proofErr w:type="gramEnd"/>
      <w:r w:rsidRPr="00556074">
        <w:rPr>
          <w:rFonts w:ascii="var(--jp-code-font-family)" w:eastAsia="Times New Roman" w:hAnsi="var(--jp-code-font-family)" w:cs="Courier New"/>
          <w:color w:val="11161A"/>
          <w:sz w:val="20"/>
          <w:szCs w:val="20"/>
          <w:bdr w:val="none" w:sz="0" w:space="0" w:color="auto" w:frame="1"/>
          <w:shd w:val="clear" w:color="auto" w:fill="F7F7F8"/>
        </w:rPr>
        <w:t>cout</w:t>
      </w:r>
      <w:proofErr w:type="spellEnd"/>
      <w:r w:rsidRPr="00556074">
        <w:rPr>
          <w:rFonts w:ascii="var(--jp-code-font-family)" w:eastAsia="Times New Roman" w:hAnsi="var(--jp-code-font-family)" w:cs="Courier New"/>
          <w:color w:val="11161A"/>
          <w:sz w:val="20"/>
          <w:szCs w:val="20"/>
          <w:bdr w:val="none" w:sz="0" w:space="0" w:color="auto" w:frame="1"/>
          <w:shd w:val="clear" w:color="auto" w:fill="F7F7F8"/>
        </w:rPr>
        <w:t xml:space="preserve"> </w:t>
      </w:r>
      <w:r w:rsidRPr="00556074">
        <w:rPr>
          <w:rFonts w:ascii="var(--jp-code-font-family)" w:eastAsia="Times New Roman" w:hAnsi="var(--jp-code-font-family)" w:cs="Courier New"/>
          <w:b/>
          <w:bCs/>
          <w:color w:val="11161A"/>
          <w:sz w:val="20"/>
          <w:szCs w:val="20"/>
          <w:bdr w:val="none" w:sz="0" w:space="0" w:color="auto" w:frame="1"/>
          <w:shd w:val="clear" w:color="auto" w:fill="F7F7F8"/>
        </w:rPr>
        <w:t>&lt;&lt;</w:t>
      </w:r>
      <w:r w:rsidRPr="00556074">
        <w:rPr>
          <w:rFonts w:ascii="var(--jp-code-font-family)" w:eastAsia="Times New Roman" w:hAnsi="var(--jp-code-font-family)" w:cs="Courier New"/>
          <w:color w:val="11161A"/>
          <w:sz w:val="20"/>
          <w:szCs w:val="20"/>
          <w:bdr w:val="none" w:sz="0" w:space="0" w:color="auto" w:frame="1"/>
          <w:shd w:val="clear" w:color="auto" w:fill="F7F7F8"/>
        </w:rPr>
        <w:t xml:space="preserve"> "COPYING content of instance " </w:t>
      </w:r>
      <w:r w:rsidRPr="00556074">
        <w:rPr>
          <w:rFonts w:ascii="var(--jp-code-font-family)" w:eastAsia="Times New Roman" w:hAnsi="var(--jp-code-font-family)" w:cs="Courier New"/>
          <w:b/>
          <w:bCs/>
          <w:color w:val="11161A"/>
          <w:sz w:val="20"/>
          <w:szCs w:val="20"/>
          <w:bdr w:val="none" w:sz="0" w:space="0" w:color="auto" w:frame="1"/>
          <w:shd w:val="clear" w:color="auto" w:fill="F7F7F8"/>
        </w:rPr>
        <w:t>&lt;&lt;</w:t>
      </w:r>
      <w:r w:rsidRPr="00556074">
        <w:rPr>
          <w:rFonts w:ascii="var(--jp-code-font-family)" w:eastAsia="Times New Roman" w:hAnsi="var(--jp-code-font-family)" w:cs="Courier New"/>
          <w:color w:val="11161A"/>
          <w:sz w:val="20"/>
          <w:szCs w:val="20"/>
          <w:bdr w:val="none" w:sz="0" w:space="0" w:color="auto" w:frame="1"/>
          <w:shd w:val="clear" w:color="auto" w:fill="F7F7F8"/>
        </w:rPr>
        <w:t xml:space="preserve"> </w:t>
      </w:r>
      <w:r w:rsidRPr="00556074">
        <w:rPr>
          <w:rFonts w:ascii="var(--jp-code-font-family)" w:eastAsia="Times New Roman" w:hAnsi="var(--jp-code-font-family)" w:cs="Courier New"/>
          <w:b/>
          <w:bCs/>
          <w:color w:val="11161A"/>
          <w:sz w:val="20"/>
          <w:szCs w:val="20"/>
          <w:bdr w:val="none" w:sz="0" w:space="0" w:color="auto" w:frame="1"/>
          <w:shd w:val="clear" w:color="auto" w:fill="F7F7F8"/>
        </w:rPr>
        <w:t>&amp;</w:t>
      </w:r>
      <w:r w:rsidRPr="00556074">
        <w:rPr>
          <w:rFonts w:ascii="var(--jp-code-font-family)" w:eastAsia="Times New Roman" w:hAnsi="var(--jp-code-font-family)" w:cs="Courier New"/>
          <w:color w:val="11161A"/>
          <w:sz w:val="20"/>
          <w:szCs w:val="20"/>
          <w:bdr w:val="none" w:sz="0" w:space="0" w:color="auto" w:frame="1"/>
          <w:shd w:val="clear" w:color="auto" w:fill="F7F7F8"/>
        </w:rPr>
        <w:t xml:space="preserve">source </w:t>
      </w:r>
      <w:r w:rsidRPr="00556074">
        <w:rPr>
          <w:rFonts w:ascii="var(--jp-code-font-family)" w:eastAsia="Times New Roman" w:hAnsi="var(--jp-code-font-family)" w:cs="Courier New"/>
          <w:b/>
          <w:bCs/>
          <w:color w:val="11161A"/>
          <w:sz w:val="20"/>
          <w:szCs w:val="20"/>
          <w:bdr w:val="none" w:sz="0" w:space="0" w:color="auto" w:frame="1"/>
          <w:shd w:val="clear" w:color="auto" w:fill="F7F7F8"/>
        </w:rPr>
        <w:t>&lt;&lt;</w:t>
      </w:r>
      <w:r w:rsidRPr="00556074">
        <w:rPr>
          <w:rFonts w:ascii="var(--jp-code-font-family)" w:eastAsia="Times New Roman" w:hAnsi="var(--jp-code-font-family)" w:cs="Courier New"/>
          <w:color w:val="11161A"/>
          <w:sz w:val="20"/>
          <w:szCs w:val="20"/>
          <w:bdr w:val="none" w:sz="0" w:space="0" w:color="auto" w:frame="1"/>
          <w:shd w:val="clear" w:color="auto" w:fill="F7F7F8"/>
        </w:rPr>
        <w:t xml:space="preserve"> " to instance " </w:t>
      </w:r>
      <w:r w:rsidRPr="00556074">
        <w:rPr>
          <w:rFonts w:ascii="var(--jp-code-font-family)" w:eastAsia="Times New Roman" w:hAnsi="var(--jp-code-font-family)" w:cs="Courier New"/>
          <w:b/>
          <w:bCs/>
          <w:color w:val="11161A"/>
          <w:sz w:val="20"/>
          <w:szCs w:val="20"/>
          <w:bdr w:val="none" w:sz="0" w:space="0" w:color="auto" w:frame="1"/>
          <w:shd w:val="clear" w:color="auto" w:fill="F7F7F8"/>
        </w:rPr>
        <w:t>&lt;&lt;</w:t>
      </w:r>
      <w:r w:rsidRPr="00556074">
        <w:rPr>
          <w:rFonts w:ascii="var(--jp-code-font-family)" w:eastAsia="Times New Roman" w:hAnsi="var(--jp-code-font-family)" w:cs="Courier New"/>
          <w:color w:val="11161A"/>
          <w:sz w:val="20"/>
          <w:szCs w:val="20"/>
          <w:bdr w:val="none" w:sz="0" w:space="0" w:color="auto" w:frame="1"/>
          <w:shd w:val="clear" w:color="auto" w:fill="F7F7F8"/>
        </w:rPr>
        <w:t xml:space="preserve"> </w:t>
      </w:r>
      <w:r w:rsidRPr="00556074">
        <w:rPr>
          <w:rFonts w:ascii="var(--jp-code-font-family)" w:eastAsia="Times New Roman" w:hAnsi="var(--jp-code-font-family)" w:cs="Courier New"/>
          <w:b/>
          <w:bCs/>
          <w:color w:val="11161A"/>
          <w:sz w:val="20"/>
          <w:szCs w:val="20"/>
          <w:bdr w:val="none" w:sz="0" w:space="0" w:color="auto" w:frame="1"/>
          <w:shd w:val="clear" w:color="auto" w:fill="F7F7F8"/>
        </w:rPr>
        <w:t>this</w:t>
      </w:r>
      <w:r w:rsidRPr="00556074">
        <w:rPr>
          <w:rFonts w:ascii="var(--jp-code-font-family)" w:eastAsia="Times New Roman" w:hAnsi="var(--jp-code-font-family)" w:cs="Courier New"/>
          <w:color w:val="11161A"/>
          <w:sz w:val="20"/>
          <w:szCs w:val="20"/>
          <w:bdr w:val="none" w:sz="0" w:space="0" w:color="auto" w:frame="1"/>
          <w:shd w:val="clear" w:color="auto" w:fill="F7F7F8"/>
        </w:rPr>
        <w:t xml:space="preserve"> </w:t>
      </w:r>
      <w:r w:rsidRPr="00556074">
        <w:rPr>
          <w:rFonts w:ascii="var(--jp-code-font-family)" w:eastAsia="Times New Roman" w:hAnsi="var(--jp-code-font-family)" w:cs="Courier New"/>
          <w:b/>
          <w:bCs/>
          <w:color w:val="11161A"/>
          <w:sz w:val="20"/>
          <w:szCs w:val="20"/>
          <w:bdr w:val="none" w:sz="0" w:space="0" w:color="auto" w:frame="1"/>
          <w:shd w:val="clear" w:color="auto" w:fill="F7F7F8"/>
        </w:rPr>
        <w:t>&lt;&lt;</w:t>
      </w:r>
      <w:r w:rsidRPr="00556074">
        <w:rPr>
          <w:rFonts w:ascii="var(--jp-code-font-family)" w:eastAsia="Times New Roman" w:hAnsi="var(--jp-code-font-family)" w:cs="Courier New"/>
          <w:color w:val="11161A"/>
          <w:sz w:val="20"/>
          <w:szCs w:val="20"/>
          <w:bdr w:val="none" w:sz="0" w:space="0" w:color="auto" w:frame="1"/>
          <w:shd w:val="clear" w:color="auto" w:fill="F7F7F8"/>
        </w:rPr>
        <w:t xml:space="preserve"> std::</w:t>
      </w:r>
      <w:proofErr w:type="spellStart"/>
      <w:r w:rsidRPr="00556074">
        <w:rPr>
          <w:rFonts w:ascii="var(--jp-code-font-family)" w:eastAsia="Times New Roman" w:hAnsi="var(--jp-code-font-family)" w:cs="Courier New"/>
          <w:color w:val="11161A"/>
          <w:sz w:val="20"/>
          <w:szCs w:val="20"/>
          <w:bdr w:val="none" w:sz="0" w:space="0" w:color="auto" w:frame="1"/>
          <w:shd w:val="clear" w:color="auto" w:fill="F7F7F8"/>
        </w:rPr>
        <w:t>endl</w:t>
      </w:r>
      <w:proofErr w:type="spellEnd"/>
      <w:r w:rsidRPr="00556074">
        <w:rPr>
          <w:rFonts w:ascii="var(--jp-code-font-family)" w:eastAsia="Times New Roman" w:hAnsi="var(--jp-code-font-family)" w:cs="Courier New"/>
          <w:color w:val="11161A"/>
          <w:sz w:val="20"/>
          <w:szCs w:val="20"/>
          <w:bdr w:val="none" w:sz="0" w:space="0" w:color="auto" w:frame="1"/>
          <w:shd w:val="clear" w:color="auto" w:fill="F7F7F8"/>
        </w:rPr>
        <w:t>;</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rPr>
      </w:pPr>
      <w:r w:rsidRPr="00556074">
        <w:rPr>
          <w:rFonts w:ascii="var(--jp-code-font-family)" w:eastAsia="Times New Roman" w:hAnsi="var(--jp-code-font-family)" w:cs="Courier New"/>
          <w:color w:val="11161A"/>
          <w:sz w:val="20"/>
          <w:szCs w:val="20"/>
          <w:bdr w:val="none" w:sz="0" w:space="0" w:color="auto" w:frame="1"/>
          <w:shd w:val="clear" w:color="auto" w:fill="F7F7F8"/>
        </w:rPr>
        <w:t xml:space="preserve">    }</w:t>
      </w:r>
    </w:p>
    <w:p w:rsidR="00556074" w:rsidRPr="00556074" w:rsidRDefault="00556074" w:rsidP="00556074">
      <w:pPr>
        <w:spacing w:after="240" w:line="240" w:lineRule="auto"/>
        <w:rPr>
          <w:rFonts w:ascii="Open Sans" w:eastAsia="Times New Roman" w:hAnsi="Open Sans" w:cs="Open Sans"/>
          <w:color w:val="11161A"/>
          <w:sz w:val="24"/>
          <w:szCs w:val="24"/>
        </w:rPr>
      </w:pPr>
      <w:r w:rsidRPr="00556074">
        <w:rPr>
          <w:rFonts w:ascii="Open Sans" w:eastAsia="Times New Roman" w:hAnsi="Open Sans" w:cs="Open Sans"/>
          <w:color w:val="11161A"/>
          <w:sz w:val="24"/>
          <w:szCs w:val="24"/>
        </w:rPr>
        <w:t xml:space="preserve">Similar to an example in the section on copy semantics, the copy constructor takes </w:t>
      </w:r>
      <w:proofErr w:type="gramStart"/>
      <w:r w:rsidRPr="00556074">
        <w:rPr>
          <w:rFonts w:ascii="Open Sans" w:eastAsia="Times New Roman" w:hAnsi="Open Sans" w:cs="Open Sans"/>
          <w:color w:val="11161A"/>
          <w:sz w:val="24"/>
          <w:szCs w:val="24"/>
        </w:rPr>
        <w:t>an</w:t>
      </w:r>
      <w:proofErr w:type="gramEnd"/>
      <w:r w:rsidRPr="00556074">
        <w:rPr>
          <w:rFonts w:ascii="Open Sans" w:eastAsia="Times New Roman" w:hAnsi="Open Sans" w:cs="Open Sans"/>
          <w:color w:val="11161A"/>
          <w:sz w:val="24"/>
          <w:szCs w:val="24"/>
        </w:rPr>
        <w:t xml:space="preserve"> </w:t>
      </w:r>
      <w:proofErr w:type="spellStart"/>
      <w:r w:rsidRPr="00556074">
        <w:rPr>
          <w:rFonts w:ascii="Open Sans" w:eastAsia="Times New Roman" w:hAnsi="Open Sans" w:cs="Open Sans"/>
          <w:color w:val="11161A"/>
          <w:sz w:val="24"/>
          <w:szCs w:val="24"/>
        </w:rPr>
        <w:t>lvalue</w:t>
      </w:r>
      <w:proofErr w:type="spellEnd"/>
      <w:r w:rsidRPr="00556074">
        <w:rPr>
          <w:rFonts w:ascii="Open Sans" w:eastAsia="Times New Roman" w:hAnsi="Open Sans" w:cs="Open Sans"/>
          <w:color w:val="11161A"/>
          <w:sz w:val="24"/>
          <w:szCs w:val="24"/>
        </w:rPr>
        <w:t xml:space="preserve"> reference to the source instance, allocates a block of memory of the same size as in the source and then copies the data into its members (as a deep copy).</w:t>
      </w:r>
    </w:p>
    <w:p w:rsidR="00556074" w:rsidRPr="00556074" w:rsidRDefault="00556074" w:rsidP="00556074">
      <w:pPr>
        <w:spacing w:after="0" w:line="240" w:lineRule="auto"/>
        <w:rPr>
          <w:rFonts w:ascii="Open Sans" w:eastAsia="Times New Roman" w:hAnsi="Open Sans" w:cs="Open Sans"/>
          <w:color w:val="11161A"/>
          <w:sz w:val="24"/>
          <w:szCs w:val="24"/>
        </w:rPr>
      </w:pPr>
      <w:r w:rsidRPr="00556074">
        <w:rPr>
          <w:rFonts w:ascii="Open Sans" w:eastAsia="Times New Roman" w:hAnsi="Open Sans" w:cs="Open Sans"/>
          <w:color w:val="11161A"/>
          <w:sz w:val="24"/>
          <w:szCs w:val="24"/>
        </w:rPr>
        <w:t>You can add this code to the </w:t>
      </w:r>
      <w:r w:rsidRPr="00556074">
        <w:rPr>
          <w:rFonts w:ascii="var(--jp-code-font-family)" w:eastAsia="Times New Roman" w:hAnsi="var(--jp-code-font-family)" w:cs="Courier New"/>
          <w:color w:val="11161A"/>
          <w:sz w:val="20"/>
          <w:szCs w:val="20"/>
          <w:bdr w:val="none" w:sz="0" w:space="0" w:color="auto" w:frame="1"/>
        </w:rPr>
        <w:t>rule_of_three.cpp</w:t>
      </w:r>
      <w:r w:rsidRPr="00556074">
        <w:rPr>
          <w:rFonts w:ascii="Open Sans" w:eastAsia="Times New Roman" w:hAnsi="Open Sans" w:cs="Open Sans"/>
          <w:color w:val="11161A"/>
          <w:sz w:val="24"/>
          <w:szCs w:val="24"/>
        </w:rPr>
        <w:t> file on the right.</w:t>
      </w:r>
    </w:p>
    <w:p w:rsidR="00556074" w:rsidRDefault="00556074" w:rsidP="00DA7F30">
      <w:pPr>
        <w:pStyle w:val="ListParagraph"/>
        <w:ind w:left="0"/>
      </w:pPr>
    </w:p>
    <w:p w:rsidR="00DA7F30" w:rsidRDefault="00DA7F30" w:rsidP="00DA7F30">
      <w:pPr>
        <w:pStyle w:val="ListParagraph"/>
        <w:ind w:left="0"/>
      </w:pPr>
    </w:p>
    <w:p w:rsidR="00DA7F30" w:rsidRDefault="00DA7F30" w:rsidP="00DA7F30">
      <w:pPr>
        <w:pStyle w:val="ListParagraph"/>
        <w:ind w:left="0"/>
      </w:pPr>
      <w:r>
        <w:rPr>
          <w:noProof/>
        </w:rPr>
        <w:lastRenderedPageBreak/>
        <w:drawing>
          <wp:inline distT="0" distB="0" distL="0" distR="0" wp14:anchorId="4EB39B39" wp14:editId="56CE975A">
            <wp:extent cx="5943600" cy="30918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91815"/>
                    </a:xfrm>
                    <a:prstGeom prst="rect">
                      <a:avLst/>
                    </a:prstGeom>
                  </pic:spPr>
                </pic:pic>
              </a:graphicData>
            </a:graphic>
          </wp:inline>
        </w:drawing>
      </w:r>
    </w:p>
    <w:p w:rsidR="00556074" w:rsidRPr="00556074" w:rsidRDefault="00556074" w:rsidP="00556074">
      <w:pPr>
        <w:shd w:val="clear" w:color="auto" w:fill="FFFFFF"/>
        <w:spacing w:after="240" w:line="240" w:lineRule="auto"/>
        <w:rPr>
          <w:rFonts w:ascii="Open Sans" w:eastAsia="Times New Roman" w:hAnsi="Open Sans" w:cs="Open Sans"/>
          <w:sz w:val="24"/>
          <w:szCs w:val="24"/>
        </w:rPr>
      </w:pPr>
      <w:r w:rsidRPr="00556074">
        <w:rPr>
          <w:rFonts w:ascii="Open Sans" w:eastAsia="Times New Roman" w:hAnsi="Open Sans" w:cs="Open Sans"/>
          <w:sz w:val="24"/>
          <w:szCs w:val="24"/>
        </w:rPr>
        <w:t xml:space="preserve">Next, let us </w:t>
      </w:r>
      <w:proofErr w:type="gramStart"/>
      <w:r w:rsidRPr="00556074">
        <w:rPr>
          <w:rFonts w:ascii="Open Sans" w:eastAsia="Times New Roman" w:hAnsi="Open Sans" w:cs="Open Sans"/>
          <w:sz w:val="24"/>
          <w:szCs w:val="24"/>
        </w:rPr>
        <w:t>take a look</w:t>
      </w:r>
      <w:proofErr w:type="gramEnd"/>
      <w:r w:rsidRPr="00556074">
        <w:rPr>
          <w:rFonts w:ascii="Open Sans" w:eastAsia="Times New Roman" w:hAnsi="Open Sans" w:cs="Open Sans"/>
          <w:sz w:val="24"/>
          <w:szCs w:val="24"/>
        </w:rPr>
        <w:t xml:space="preserve"> at the copy assignment operator:</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556074">
        <w:rPr>
          <w:rFonts w:ascii="var(--jp-code-font-family)" w:eastAsia="Times New Roman" w:hAnsi="var(--jp-code-font-family)" w:cs="Courier New"/>
          <w:sz w:val="20"/>
          <w:szCs w:val="20"/>
          <w:bdr w:val="none" w:sz="0" w:space="0" w:color="auto" w:frame="1"/>
          <w:shd w:val="clear" w:color="auto" w:fill="F7F7F8"/>
        </w:rPr>
        <w:t xml:space="preserve">    </w:t>
      </w:r>
      <w:proofErr w:type="spellStart"/>
      <w:r w:rsidRPr="00556074">
        <w:rPr>
          <w:rFonts w:ascii="var(--jp-code-font-family)" w:eastAsia="Times New Roman" w:hAnsi="var(--jp-code-font-family)" w:cs="Courier New"/>
          <w:sz w:val="20"/>
          <w:szCs w:val="20"/>
          <w:bdr w:val="none" w:sz="0" w:space="0" w:color="auto" w:frame="1"/>
          <w:shd w:val="clear" w:color="auto" w:fill="F7F7F8"/>
        </w:rPr>
        <w:t>MyMovableClass</w:t>
      </w:r>
      <w:proofErr w:type="spellEnd"/>
      <w:r w:rsidRPr="00556074">
        <w:rPr>
          <w:rFonts w:ascii="var(--jp-code-font-family)" w:eastAsia="Times New Roman" w:hAnsi="var(--jp-code-font-family)" w:cs="Courier New"/>
          <w:sz w:val="20"/>
          <w:szCs w:val="20"/>
          <w:bdr w:val="none" w:sz="0" w:space="0" w:color="auto" w:frame="1"/>
          <w:shd w:val="clear" w:color="auto" w:fill="F7F7F8"/>
        </w:rPr>
        <w:t xml:space="preserve"> </w:t>
      </w:r>
      <w:r w:rsidRPr="00556074">
        <w:rPr>
          <w:rFonts w:ascii="var(--jp-code-font-family)" w:eastAsia="Times New Roman" w:hAnsi="var(--jp-code-font-family)" w:cs="Courier New"/>
          <w:b/>
          <w:bCs/>
          <w:sz w:val="20"/>
          <w:szCs w:val="20"/>
          <w:bdr w:val="none" w:sz="0" w:space="0" w:color="auto" w:frame="1"/>
          <w:shd w:val="clear" w:color="auto" w:fill="F7F7F8"/>
        </w:rPr>
        <w:t>&amp;operator</w:t>
      </w:r>
      <w:proofErr w:type="gramStart"/>
      <w:r w:rsidRPr="00556074">
        <w:rPr>
          <w:rFonts w:ascii="var(--jp-code-font-family)" w:eastAsia="Times New Roman" w:hAnsi="var(--jp-code-font-family)" w:cs="Courier New"/>
          <w:b/>
          <w:bCs/>
          <w:sz w:val="20"/>
          <w:szCs w:val="20"/>
          <w:bdr w:val="none" w:sz="0" w:space="0" w:color="auto" w:frame="1"/>
          <w:shd w:val="clear" w:color="auto" w:fill="F7F7F8"/>
        </w:rPr>
        <w:t>=</w:t>
      </w:r>
      <w:r w:rsidRPr="00556074">
        <w:rPr>
          <w:rFonts w:ascii="var(--jp-code-font-family)" w:eastAsia="Times New Roman" w:hAnsi="var(--jp-code-font-family)" w:cs="Courier New"/>
          <w:sz w:val="20"/>
          <w:szCs w:val="20"/>
          <w:bdr w:val="none" w:sz="0" w:space="0" w:color="auto" w:frame="1"/>
          <w:shd w:val="clear" w:color="auto" w:fill="F7F7F8"/>
        </w:rPr>
        <w:t>(</w:t>
      </w:r>
      <w:proofErr w:type="gramEnd"/>
      <w:r w:rsidRPr="00556074">
        <w:rPr>
          <w:rFonts w:ascii="var(--jp-code-font-family)" w:eastAsia="Times New Roman" w:hAnsi="var(--jp-code-font-family)" w:cs="Courier New"/>
          <w:b/>
          <w:bCs/>
          <w:sz w:val="20"/>
          <w:szCs w:val="20"/>
          <w:bdr w:val="none" w:sz="0" w:space="0" w:color="auto" w:frame="1"/>
          <w:shd w:val="clear" w:color="auto" w:fill="F7F7F8"/>
        </w:rPr>
        <w:t>const</w:t>
      </w:r>
      <w:r w:rsidRPr="00556074">
        <w:rPr>
          <w:rFonts w:ascii="var(--jp-code-font-family)" w:eastAsia="Times New Roman" w:hAnsi="var(--jp-code-font-family)" w:cs="Courier New"/>
          <w:sz w:val="20"/>
          <w:szCs w:val="20"/>
          <w:bdr w:val="none" w:sz="0" w:space="0" w:color="auto" w:frame="1"/>
          <w:shd w:val="clear" w:color="auto" w:fill="F7F7F8"/>
        </w:rPr>
        <w:t xml:space="preserve"> </w:t>
      </w:r>
      <w:proofErr w:type="spellStart"/>
      <w:r w:rsidRPr="00556074">
        <w:rPr>
          <w:rFonts w:ascii="var(--jp-code-font-family)" w:eastAsia="Times New Roman" w:hAnsi="var(--jp-code-font-family)" w:cs="Courier New"/>
          <w:sz w:val="20"/>
          <w:szCs w:val="20"/>
          <w:bdr w:val="none" w:sz="0" w:space="0" w:color="auto" w:frame="1"/>
          <w:shd w:val="clear" w:color="auto" w:fill="F7F7F8"/>
        </w:rPr>
        <w:t>MyMovableClass</w:t>
      </w:r>
      <w:proofErr w:type="spellEnd"/>
      <w:r w:rsidRPr="00556074">
        <w:rPr>
          <w:rFonts w:ascii="var(--jp-code-font-family)" w:eastAsia="Times New Roman" w:hAnsi="var(--jp-code-font-family)" w:cs="Courier New"/>
          <w:sz w:val="20"/>
          <w:szCs w:val="20"/>
          <w:bdr w:val="none" w:sz="0" w:space="0" w:color="auto" w:frame="1"/>
          <w:shd w:val="clear" w:color="auto" w:fill="F7F7F8"/>
        </w:rPr>
        <w:t xml:space="preserve"> </w:t>
      </w:r>
      <w:r w:rsidRPr="00556074">
        <w:rPr>
          <w:rFonts w:ascii="var(--jp-code-font-family)" w:eastAsia="Times New Roman" w:hAnsi="var(--jp-code-font-family)" w:cs="Courier New"/>
          <w:b/>
          <w:bCs/>
          <w:sz w:val="20"/>
          <w:szCs w:val="20"/>
          <w:bdr w:val="none" w:sz="0" w:space="0" w:color="auto" w:frame="1"/>
          <w:shd w:val="clear" w:color="auto" w:fill="F7F7F8"/>
        </w:rPr>
        <w:t>&amp;</w:t>
      </w:r>
      <w:r w:rsidRPr="00556074">
        <w:rPr>
          <w:rFonts w:ascii="var(--jp-code-font-family)" w:eastAsia="Times New Roman" w:hAnsi="var(--jp-code-font-family)" w:cs="Courier New"/>
          <w:sz w:val="20"/>
          <w:szCs w:val="20"/>
          <w:bdr w:val="none" w:sz="0" w:space="0" w:color="auto" w:frame="1"/>
          <w:shd w:val="clear" w:color="auto" w:fill="F7F7F8"/>
        </w:rPr>
        <w:t xml:space="preserve">source) </w:t>
      </w:r>
      <w:r w:rsidRPr="00556074">
        <w:rPr>
          <w:rFonts w:ascii="var(--jp-code-font-family)" w:eastAsia="Times New Roman" w:hAnsi="var(--jp-code-font-family)" w:cs="Courier New"/>
          <w:i/>
          <w:iCs/>
          <w:sz w:val="20"/>
          <w:szCs w:val="20"/>
          <w:bdr w:val="none" w:sz="0" w:space="0" w:color="auto" w:frame="1"/>
          <w:shd w:val="clear" w:color="auto" w:fill="F7F7F8"/>
        </w:rPr>
        <w:t>// 3 : copy assignment operator</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556074">
        <w:rPr>
          <w:rFonts w:ascii="var(--jp-code-font-family)" w:eastAsia="Times New Roman" w:hAnsi="var(--jp-code-font-family)" w:cs="Courier New"/>
          <w:sz w:val="20"/>
          <w:szCs w:val="20"/>
          <w:bdr w:val="none" w:sz="0" w:space="0" w:color="auto" w:frame="1"/>
          <w:shd w:val="clear" w:color="auto" w:fill="F7F7F8"/>
        </w:rPr>
        <w:t xml:space="preserve">    {</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556074">
        <w:rPr>
          <w:rFonts w:ascii="var(--jp-code-font-family)" w:eastAsia="Times New Roman" w:hAnsi="var(--jp-code-font-family)" w:cs="Courier New"/>
          <w:sz w:val="20"/>
          <w:szCs w:val="20"/>
          <w:bdr w:val="none" w:sz="0" w:space="0" w:color="auto" w:frame="1"/>
          <w:shd w:val="clear" w:color="auto" w:fill="F7F7F8"/>
        </w:rPr>
        <w:t xml:space="preserve">        </w:t>
      </w:r>
      <w:proofErr w:type="gramStart"/>
      <w:r w:rsidRPr="00556074">
        <w:rPr>
          <w:rFonts w:ascii="var(--jp-code-font-family)" w:eastAsia="Times New Roman" w:hAnsi="var(--jp-code-font-family)" w:cs="Courier New"/>
          <w:sz w:val="20"/>
          <w:szCs w:val="20"/>
          <w:bdr w:val="none" w:sz="0" w:space="0" w:color="auto" w:frame="1"/>
          <w:shd w:val="clear" w:color="auto" w:fill="F7F7F8"/>
        </w:rPr>
        <w:t>std::</w:t>
      </w:r>
      <w:proofErr w:type="spellStart"/>
      <w:proofErr w:type="gramEnd"/>
      <w:r w:rsidRPr="00556074">
        <w:rPr>
          <w:rFonts w:ascii="var(--jp-code-font-family)" w:eastAsia="Times New Roman" w:hAnsi="var(--jp-code-font-family)" w:cs="Courier New"/>
          <w:sz w:val="20"/>
          <w:szCs w:val="20"/>
          <w:bdr w:val="none" w:sz="0" w:space="0" w:color="auto" w:frame="1"/>
          <w:shd w:val="clear" w:color="auto" w:fill="F7F7F8"/>
        </w:rPr>
        <w:t>cout</w:t>
      </w:r>
      <w:proofErr w:type="spellEnd"/>
      <w:r w:rsidRPr="00556074">
        <w:rPr>
          <w:rFonts w:ascii="var(--jp-code-font-family)" w:eastAsia="Times New Roman" w:hAnsi="var(--jp-code-font-family)" w:cs="Courier New"/>
          <w:sz w:val="20"/>
          <w:szCs w:val="20"/>
          <w:bdr w:val="none" w:sz="0" w:space="0" w:color="auto" w:frame="1"/>
          <w:shd w:val="clear" w:color="auto" w:fill="F7F7F8"/>
        </w:rPr>
        <w:t xml:space="preserve"> </w:t>
      </w:r>
      <w:r w:rsidRPr="00556074">
        <w:rPr>
          <w:rFonts w:ascii="var(--jp-code-font-family)" w:eastAsia="Times New Roman" w:hAnsi="var(--jp-code-font-family)" w:cs="Courier New"/>
          <w:b/>
          <w:bCs/>
          <w:sz w:val="20"/>
          <w:szCs w:val="20"/>
          <w:bdr w:val="none" w:sz="0" w:space="0" w:color="auto" w:frame="1"/>
          <w:shd w:val="clear" w:color="auto" w:fill="F7F7F8"/>
        </w:rPr>
        <w:t>&lt;&lt;</w:t>
      </w:r>
      <w:r w:rsidRPr="00556074">
        <w:rPr>
          <w:rFonts w:ascii="var(--jp-code-font-family)" w:eastAsia="Times New Roman" w:hAnsi="var(--jp-code-font-family)" w:cs="Courier New"/>
          <w:sz w:val="20"/>
          <w:szCs w:val="20"/>
          <w:bdr w:val="none" w:sz="0" w:space="0" w:color="auto" w:frame="1"/>
          <w:shd w:val="clear" w:color="auto" w:fill="F7F7F8"/>
        </w:rPr>
        <w:t xml:space="preserve"> "ASSIGNING content of instance " </w:t>
      </w:r>
      <w:r w:rsidRPr="00556074">
        <w:rPr>
          <w:rFonts w:ascii="var(--jp-code-font-family)" w:eastAsia="Times New Roman" w:hAnsi="var(--jp-code-font-family)" w:cs="Courier New"/>
          <w:b/>
          <w:bCs/>
          <w:sz w:val="20"/>
          <w:szCs w:val="20"/>
          <w:bdr w:val="none" w:sz="0" w:space="0" w:color="auto" w:frame="1"/>
          <w:shd w:val="clear" w:color="auto" w:fill="F7F7F8"/>
        </w:rPr>
        <w:t>&lt;&lt;</w:t>
      </w:r>
      <w:r w:rsidRPr="00556074">
        <w:rPr>
          <w:rFonts w:ascii="var(--jp-code-font-family)" w:eastAsia="Times New Roman" w:hAnsi="var(--jp-code-font-family)" w:cs="Courier New"/>
          <w:sz w:val="20"/>
          <w:szCs w:val="20"/>
          <w:bdr w:val="none" w:sz="0" w:space="0" w:color="auto" w:frame="1"/>
          <w:shd w:val="clear" w:color="auto" w:fill="F7F7F8"/>
        </w:rPr>
        <w:t xml:space="preserve"> </w:t>
      </w:r>
      <w:r w:rsidRPr="00556074">
        <w:rPr>
          <w:rFonts w:ascii="var(--jp-code-font-family)" w:eastAsia="Times New Roman" w:hAnsi="var(--jp-code-font-family)" w:cs="Courier New"/>
          <w:b/>
          <w:bCs/>
          <w:sz w:val="20"/>
          <w:szCs w:val="20"/>
          <w:bdr w:val="none" w:sz="0" w:space="0" w:color="auto" w:frame="1"/>
          <w:shd w:val="clear" w:color="auto" w:fill="F7F7F8"/>
        </w:rPr>
        <w:t>&amp;</w:t>
      </w:r>
      <w:r w:rsidRPr="00556074">
        <w:rPr>
          <w:rFonts w:ascii="var(--jp-code-font-family)" w:eastAsia="Times New Roman" w:hAnsi="var(--jp-code-font-family)" w:cs="Courier New"/>
          <w:sz w:val="20"/>
          <w:szCs w:val="20"/>
          <w:bdr w:val="none" w:sz="0" w:space="0" w:color="auto" w:frame="1"/>
          <w:shd w:val="clear" w:color="auto" w:fill="F7F7F8"/>
        </w:rPr>
        <w:t xml:space="preserve">source </w:t>
      </w:r>
      <w:r w:rsidRPr="00556074">
        <w:rPr>
          <w:rFonts w:ascii="var(--jp-code-font-family)" w:eastAsia="Times New Roman" w:hAnsi="var(--jp-code-font-family)" w:cs="Courier New"/>
          <w:b/>
          <w:bCs/>
          <w:sz w:val="20"/>
          <w:szCs w:val="20"/>
          <w:bdr w:val="none" w:sz="0" w:space="0" w:color="auto" w:frame="1"/>
          <w:shd w:val="clear" w:color="auto" w:fill="F7F7F8"/>
        </w:rPr>
        <w:t>&lt;&lt;</w:t>
      </w:r>
      <w:r w:rsidRPr="00556074">
        <w:rPr>
          <w:rFonts w:ascii="var(--jp-code-font-family)" w:eastAsia="Times New Roman" w:hAnsi="var(--jp-code-font-family)" w:cs="Courier New"/>
          <w:sz w:val="20"/>
          <w:szCs w:val="20"/>
          <w:bdr w:val="none" w:sz="0" w:space="0" w:color="auto" w:frame="1"/>
          <w:shd w:val="clear" w:color="auto" w:fill="F7F7F8"/>
        </w:rPr>
        <w:t xml:space="preserve"> " to instance " </w:t>
      </w:r>
      <w:r w:rsidRPr="00556074">
        <w:rPr>
          <w:rFonts w:ascii="var(--jp-code-font-family)" w:eastAsia="Times New Roman" w:hAnsi="var(--jp-code-font-family)" w:cs="Courier New"/>
          <w:b/>
          <w:bCs/>
          <w:sz w:val="20"/>
          <w:szCs w:val="20"/>
          <w:bdr w:val="none" w:sz="0" w:space="0" w:color="auto" w:frame="1"/>
          <w:shd w:val="clear" w:color="auto" w:fill="F7F7F8"/>
        </w:rPr>
        <w:t>&lt;&lt;</w:t>
      </w:r>
      <w:r w:rsidRPr="00556074">
        <w:rPr>
          <w:rFonts w:ascii="var(--jp-code-font-family)" w:eastAsia="Times New Roman" w:hAnsi="var(--jp-code-font-family)" w:cs="Courier New"/>
          <w:sz w:val="20"/>
          <w:szCs w:val="20"/>
          <w:bdr w:val="none" w:sz="0" w:space="0" w:color="auto" w:frame="1"/>
          <w:shd w:val="clear" w:color="auto" w:fill="F7F7F8"/>
        </w:rPr>
        <w:t xml:space="preserve"> </w:t>
      </w:r>
      <w:r w:rsidRPr="00556074">
        <w:rPr>
          <w:rFonts w:ascii="var(--jp-code-font-family)" w:eastAsia="Times New Roman" w:hAnsi="var(--jp-code-font-family)" w:cs="Courier New"/>
          <w:b/>
          <w:bCs/>
          <w:sz w:val="20"/>
          <w:szCs w:val="20"/>
          <w:bdr w:val="none" w:sz="0" w:space="0" w:color="auto" w:frame="1"/>
          <w:shd w:val="clear" w:color="auto" w:fill="F7F7F8"/>
        </w:rPr>
        <w:t>this</w:t>
      </w:r>
      <w:r w:rsidRPr="00556074">
        <w:rPr>
          <w:rFonts w:ascii="var(--jp-code-font-family)" w:eastAsia="Times New Roman" w:hAnsi="var(--jp-code-font-family)" w:cs="Courier New"/>
          <w:sz w:val="20"/>
          <w:szCs w:val="20"/>
          <w:bdr w:val="none" w:sz="0" w:space="0" w:color="auto" w:frame="1"/>
          <w:shd w:val="clear" w:color="auto" w:fill="F7F7F8"/>
        </w:rPr>
        <w:t xml:space="preserve"> </w:t>
      </w:r>
      <w:r w:rsidRPr="00556074">
        <w:rPr>
          <w:rFonts w:ascii="var(--jp-code-font-family)" w:eastAsia="Times New Roman" w:hAnsi="var(--jp-code-font-family)" w:cs="Courier New"/>
          <w:b/>
          <w:bCs/>
          <w:sz w:val="20"/>
          <w:szCs w:val="20"/>
          <w:bdr w:val="none" w:sz="0" w:space="0" w:color="auto" w:frame="1"/>
          <w:shd w:val="clear" w:color="auto" w:fill="F7F7F8"/>
        </w:rPr>
        <w:t>&lt;&lt;</w:t>
      </w:r>
      <w:r w:rsidRPr="00556074">
        <w:rPr>
          <w:rFonts w:ascii="var(--jp-code-font-family)" w:eastAsia="Times New Roman" w:hAnsi="var(--jp-code-font-family)" w:cs="Courier New"/>
          <w:sz w:val="20"/>
          <w:szCs w:val="20"/>
          <w:bdr w:val="none" w:sz="0" w:space="0" w:color="auto" w:frame="1"/>
          <w:shd w:val="clear" w:color="auto" w:fill="F7F7F8"/>
        </w:rPr>
        <w:t xml:space="preserve"> std::</w:t>
      </w:r>
      <w:proofErr w:type="spellStart"/>
      <w:r w:rsidRPr="00556074">
        <w:rPr>
          <w:rFonts w:ascii="var(--jp-code-font-family)" w:eastAsia="Times New Roman" w:hAnsi="var(--jp-code-font-family)" w:cs="Courier New"/>
          <w:sz w:val="20"/>
          <w:szCs w:val="20"/>
          <w:bdr w:val="none" w:sz="0" w:space="0" w:color="auto" w:frame="1"/>
          <w:shd w:val="clear" w:color="auto" w:fill="F7F7F8"/>
        </w:rPr>
        <w:t>endl</w:t>
      </w:r>
      <w:proofErr w:type="spellEnd"/>
      <w:r w:rsidRPr="00556074">
        <w:rPr>
          <w:rFonts w:ascii="var(--jp-code-font-family)" w:eastAsia="Times New Roman" w:hAnsi="var(--jp-code-font-family)" w:cs="Courier New"/>
          <w:sz w:val="20"/>
          <w:szCs w:val="20"/>
          <w:bdr w:val="none" w:sz="0" w:space="0" w:color="auto" w:frame="1"/>
          <w:shd w:val="clear" w:color="auto" w:fill="F7F7F8"/>
        </w:rPr>
        <w:t>;</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556074">
        <w:rPr>
          <w:rFonts w:ascii="var(--jp-code-font-family)" w:eastAsia="Times New Roman" w:hAnsi="var(--jp-code-font-family)" w:cs="Courier New"/>
          <w:sz w:val="20"/>
          <w:szCs w:val="20"/>
          <w:bdr w:val="none" w:sz="0" w:space="0" w:color="auto" w:frame="1"/>
          <w:shd w:val="clear" w:color="auto" w:fill="F7F7F8"/>
        </w:rPr>
        <w:t xml:space="preserve">        </w:t>
      </w:r>
      <w:r w:rsidRPr="00556074">
        <w:rPr>
          <w:rFonts w:ascii="var(--jp-code-font-family)" w:eastAsia="Times New Roman" w:hAnsi="var(--jp-code-font-family)" w:cs="Courier New"/>
          <w:b/>
          <w:bCs/>
          <w:sz w:val="20"/>
          <w:szCs w:val="20"/>
          <w:bdr w:val="none" w:sz="0" w:space="0" w:color="auto" w:frame="1"/>
          <w:shd w:val="clear" w:color="auto" w:fill="F7F7F8"/>
        </w:rPr>
        <w:t>if</w:t>
      </w:r>
      <w:r w:rsidRPr="00556074">
        <w:rPr>
          <w:rFonts w:ascii="var(--jp-code-font-family)" w:eastAsia="Times New Roman" w:hAnsi="var(--jp-code-font-family)" w:cs="Courier New"/>
          <w:sz w:val="20"/>
          <w:szCs w:val="20"/>
          <w:bdr w:val="none" w:sz="0" w:space="0" w:color="auto" w:frame="1"/>
          <w:shd w:val="clear" w:color="auto" w:fill="F7F7F8"/>
        </w:rPr>
        <w:t xml:space="preserve"> (</w:t>
      </w:r>
      <w:r w:rsidRPr="00556074">
        <w:rPr>
          <w:rFonts w:ascii="var(--jp-code-font-family)" w:eastAsia="Times New Roman" w:hAnsi="var(--jp-code-font-family)" w:cs="Courier New"/>
          <w:b/>
          <w:bCs/>
          <w:sz w:val="20"/>
          <w:szCs w:val="20"/>
          <w:bdr w:val="none" w:sz="0" w:space="0" w:color="auto" w:frame="1"/>
          <w:shd w:val="clear" w:color="auto" w:fill="F7F7F8"/>
        </w:rPr>
        <w:t>this</w:t>
      </w:r>
      <w:r w:rsidRPr="00556074">
        <w:rPr>
          <w:rFonts w:ascii="var(--jp-code-font-family)" w:eastAsia="Times New Roman" w:hAnsi="var(--jp-code-font-family)" w:cs="Courier New"/>
          <w:sz w:val="20"/>
          <w:szCs w:val="20"/>
          <w:bdr w:val="none" w:sz="0" w:space="0" w:color="auto" w:frame="1"/>
          <w:shd w:val="clear" w:color="auto" w:fill="F7F7F8"/>
        </w:rPr>
        <w:t xml:space="preserve"> </w:t>
      </w:r>
      <w:r w:rsidRPr="00556074">
        <w:rPr>
          <w:rFonts w:ascii="var(--jp-code-font-family)" w:eastAsia="Times New Roman" w:hAnsi="var(--jp-code-font-family)" w:cs="Courier New"/>
          <w:b/>
          <w:bCs/>
          <w:sz w:val="20"/>
          <w:szCs w:val="20"/>
          <w:bdr w:val="none" w:sz="0" w:space="0" w:color="auto" w:frame="1"/>
          <w:shd w:val="clear" w:color="auto" w:fill="F7F7F8"/>
        </w:rPr>
        <w:t>==</w:t>
      </w:r>
      <w:r w:rsidRPr="00556074">
        <w:rPr>
          <w:rFonts w:ascii="var(--jp-code-font-family)" w:eastAsia="Times New Roman" w:hAnsi="var(--jp-code-font-family)" w:cs="Courier New"/>
          <w:sz w:val="20"/>
          <w:szCs w:val="20"/>
          <w:bdr w:val="none" w:sz="0" w:space="0" w:color="auto" w:frame="1"/>
          <w:shd w:val="clear" w:color="auto" w:fill="F7F7F8"/>
        </w:rPr>
        <w:t xml:space="preserve"> </w:t>
      </w:r>
      <w:r w:rsidRPr="00556074">
        <w:rPr>
          <w:rFonts w:ascii="var(--jp-code-font-family)" w:eastAsia="Times New Roman" w:hAnsi="var(--jp-code-font-family)" w:cs="Courier New"/>
          <w:b/>
          <w:bCs/>
          <w:sz w:val="20"/>
          <w:szCs w:val="20"/>
          <w:bdr w:val="none" w:sz="0" w:space="0" w:color="auto" w:frame="1"/>
          <w:shd w:val="clear" w:color="auto" w:fill="F7F7F8"/>
        </w:rPr>
        <w:t>&amp;</w:t>
      </w:r>
      <w:r w:rsidRPr="00556074">
        <w:rPr>
          <w:rFonts w:ascii="var(--jp-code-font-family)" w:eastAsia="Times New Roman" w:hAnsi="var(--jp-code-font-family)" w:cs="Courier New"/>
          <w:sz w:val="20"/>
          <w:szCs w:val="20"/>
          <w:bdr w:val="none" w:sz="0" w:space="0" w:color="auto" w:frame="1"/>
          <w:shd w:val="clear" w:color="auto" w:fill="F7F7F8"/>
        </w:rPr>
        <w:t>source)</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556074">
        <w:rPr>
          <w:rFonts w:ascii="var(--jp-code-font-family)" w:eastAsia="Times New Roman" w:hAnsi="var(--jp-code-font-family)" w:cs="Courier New"/>
          <w:sz w:val="20"/>
          <w:szCs w:val="20"/>
          <w:bdr w:val="none" w:sz="0" w:space="0" w:color="auto" w:frame="1"/>
          <w:shd w:val="clear" w:color="auto" w:fill="F7F7F8"/>
        </w:rPr>
        <w:t xml:space="preserve">            </w:t>
      </w:r>
      <w:r w:rsidRPr="00556074">
        <w:rPr>
          <w:rFonts w:ascii="var(--jp-code-font-family)" w:eastAsia="Times New Roman" w:hAnsi="var(--jp-code-font-family)" w:cs="Courier New"/>
          <w:b/>
          <w:bCs/>
          <w:sz w:val="20"/>
          <w:szCs w:val="20"/>
          <w:bdr w:val="none" w:sz="0" w:space="0" w:color="auto" w:frame="1"/>
          <w:shd w:val="clear" w:color="auto" w:fill="F7F7F8"/>
        </w:rPr>
        <w:t>return</w:t>
      </w:r>
      <w:r w:rsidRPr="00556074">
        <w:rPr>
          <w:rFonts w:ascii="var(--jp-code-font-family)" w:eastAsia="Times New Roman" w:hAnsi="var(--jp-code-font-family)" w:cs="Courier New"/>
          <w:sz w:val="20"/>
          <w:szCs w:val="20"/>
          <w:bdr w:val="none" w:sz="0" w:space="0" w:color="auto" w:frame="1"/>
          <w:shd w:val="clear" w:color="auto" w:fill="F7F7F8"/>
        </w:rPr>
        <w:t xml:space="preserve"> </w:t>
      </w:r>
      <w:r w:rsidRPr="00556074">
        <w:rPr>
          <w:rFonts w:ascii="var(--jp-code-font-family)" w:eastAsia="Times New Roman" w:hAnsi="var(--jp-code-font-family)" w:cs="Courier New"/>
          <w:b/>
          <w:bCs/>
          <w:sz w:val="20"/>
          <w:szCs w:val="20"/>
          <w:bdr w:val="none" w:sz="0" w:space="0" w:color="auto" w:frame="1"/>
          <w:shd w:val="clear" w:color="auto" w:fill="F7F7F8"/>
        </w:rPr>
        <w:t>*this</w:t>
      </w:r>
      <w:r w:rsidRPr="00556074">
        <w:rPr>
          <w:rFonts w:ascii="var(--jp-code-font-family)" w:eastAsia="Times New Roman" w:hAnsi="var(--jp-code-font-family)" w:cs="Courier New"/>
          <w:sz w:val="20"/>
          <w:szCs w:val="20"/>
          <w:bdr w:val="none" w:sz="0" w:space="0" w:color="auto" w:frame="1"/>
          <w:shd w:val="clear" w:color="auto" w:fill="F7F7F8"/>
        </w:rPr>
        <w:t>;</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556074">
        <w:rPr>
          <w:rFonts w:ascii="var(--jp-code-font-family)" w:eastAsia="Times New Roman" w:hAnsi="var(--jp-code-font-family)" w:cs="Courier New"/>
          <w:sz w:val="20"/>
          <w:szCs w:val="20"/>
          <w:bdr w:val="none" w:sz="0" w:space="0" w:color="auto" w:frame="1"/>
          <w:shd w:val="clear" w:color="auto" w:fill="F7F7F8"/>
        </w:rPr>
        <w:t xml:space="preserve">        </w:t>
      </w:r>
      <w:proofErr w:type="gramStart"/>
      <w:r w:rsidRPr="00556074">
        <w:rPr>
          <w:rFonts w:ascii="var(--jp-code-font-family)" w:eastAsia="Times New Roman" w:hAnsi="var(--jp-code-font-family)" w:cs="Courier New"/>
          <w:b/>
          <w:bCs/>
          <w:sz w:val="20"/>
          <w:szCs w:val="20"/>
          <w:bdr w:val="none" w:sz="0" w:space="0" w:color="auto" w:frame="1"/>
          <w:shd w:val="clear" w:color="auto" w:fill="F7F7F8"/>
        </w:rPr>
        <w:t>delete</w:t>
      </w:r>
      <w:r w:rsidRPr="00556074">
        <w:rPr>
          <w:rFonts w:ascii="var(--jp-code-font-family)" w:eastAsia="Times New Roman" w:hAnsi="var(--jp-code-font-family)" w:cs="Courier New"/>
          <w:sz w:val="20"/>
          <w:szCs w:val="20"/>
          <w:bdr w:val="none" w:sz="0" w:space="0" w:color="auto" w:frame="1"/>
          <w:shd w:val="clear" w:color="auto" w:fill="F7F7F8"/>
        </w:rPr>
        <w:t>[</w:t>
      </w:r>
      <w:proofErr w:type="gramEnd"/>
      <w:r w:rsidRPr="00556074">
        <w:rPr>
          <w:rFonts w:ascii="var(--jp-code-font-family)" w:eastAsia="Times New Roman" w:hAnsi="var(--jp-code-font-family)" w:cs="Courier New"/>
          <w:sz w:val="20"/>
          <w:szCs w:val="20"/>
          <w:bdr w:val="none" w:sz="0" w:space="0" w:color="auto" w:frame="1"/>
          <w:shd w:val="clear" w:color="auto" w:fill="F7F7F8"/>
        </w:rPr>
        <w:t>] _data;</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556074">
        <w:rPr>
          <w:rFonts w:ascii="var(--jp-code-font-family)" w:eastAsia="Times New Roman" w:hAnsi="var(--jp-code-font-family)" w:cs="Courier New"/>
          <w:sz w:val="20"/>
          <w:szCs w:val="20"/>
          <w:bdr w:val="none" w:sz="0" w:space="0" w:color="auto" w:frame="1"/>
          <w:shd w:val="clear" w:color="auto" w:fill="F7F7F8"/>
        </w:rPr>
        <w:t xml:space="preserve">        _data </w:t>
      </w:r>
      <w:r w:rsidRPr="00556074">
        <w:rPr>
          <w:rFonts w:ascii="var(--jp-code-font-family)" w:eastAsia="Times New Roman" w:hAnsi="var(--jp-code-font-family)" w:cs="Courier New"/>
          <w:b/>
          <w:bCs/>
          <w:sz w:val="20"/>
          <w:szCs w:val="20"/>
          <w:bdr w:val="none" w:sz="0" w:space="0" w:color="auto" w:frame="1"/>
          <w:shd w:val="clear" w:color="auto" w:fill="F7F7F8"/>
        </w:rPr>
        <w:t>=</w:t>
      </w:r>
      <w:r w:rsidRPr="00556074">
        <w:rPr>
          <w:rFonts w:ascii="var(--jp-code-font-family)" w:eastAsia="Times New Roman" w:hAnsi="var(--jp-code-font-family)" w:cs="Courier New"/>
          <w:sz w:val="20"/>
          <w:szCs w:val="20"/>
          <w:bdr w:val="none" w:sz="0" w:space="0" w:color="auto" w:frame="1"/>
          <w:shd w:val="clear" w:color="auto" w:fill="F7F7F8"/>
        </w:rPr>
        <w:t xml:space="preserve"> </w:t>
      </w:r>
      <w:r w:rsidRPr="00556074">
        <w:rPr>
          <w:rFonts w:ascii="var(--jp-code-font-family)" w:eastAsia="Times New Roman" w:hAnsi="var(--jp-code-font-family)" w:cs="Courier New"/>
          <w:b/>
          <w:bCs/>
          <w:sz w:val="20"/>
          <w:szCs w:val="20"/>
          <w:bdr w:val="none" w:sz="0" w:space="0" w:color="auto" w:frame="1"/>
          <w:shd w:val="clear" w:color="auto" w:fill="F7F7F8"/>
        </w:rPr>
        <w:t>new</w:t>
      </w:r>
      <w:r w:rsidRPr="00556074">
        <w:rPr>
          <w:rFonts w:ascii="var(--jp-code-font-family)" w:eastAsia="Times New Roman" w:hAnsi="var(--jp-code-font-family)" w:cs="Courier New"/>
          <w:sz w:val="20"/>
          <w:szCs w:val="20"/>
          <w:bdr w:val="none" w:sz="0" w:space="0" w:color="auto" w:frame="1"/>
          <w:shd w:val="clear" w:color="auto" w:fill="F7F7F8"/>
        </w:rPr>
        <w:t xml:space="preserve"> int[</w:t>
      </w:r>
      <w:proofErr w:type="spellStart"/>
      <w:proofErr w:type="gramStart"/>
      <w:r w:rsidRPr="00556074">
        <w:rPr>
          <w:rFonts w:ascii="var(--jp-code-font-family)" w:eastAsia="Times New Roman" w:hAnsi="var(--jp-code-font-family)" w:cs="Courier New"/>
          <w:sz w:val="20"/>
          <w:szCs w:val="20"/>
          <w:bdr w:val="none" w:sz="0" w:space="0" w:color="auto" w:frame="1"/>
          <w:shd w:val="clear" w:color="auto" w:fill="F7F7F8"/>
        </w:rPr>
        <w:t>source._</w:t>
      </w:r>
      <w:proofErr w:type="gramEnd"/>
      <w:r w:rsidRPr="00556074">
        <w:rPr>
          <w:rFonts w:ascii="var(--jp-code-font-family)" w:eastAsia="Times New Roman" w:hAnsi="var(--jp-code-font-family)" w:cs="Courier New"/>
          <w:sz w:val="20"/>
          <w:szCs w:val="20"/>
          <w:bdr w:val="none" w:sz="0" w:space="0" w:color="auto" w:frame="1"/>
          <w:shd w:val="clear" w:color="auto" w:fill="F7F7F8"/>
        </w:rPr>
        <w:t>size</w:t>
      </w:r>
      <w:proofErr w:type="spellEnd"/>
      <w:r w:rsidRPr="00556074">
        <w:rPr>
          <w:rFonts w:ascii="var(--jp-code-font-family)" w:eastAsia="Times New Roman" w:hAnsi="var(--jp-code-font-family)" w:cs="Courier New"/>
          <w:sz w:val="20"/>
          <w:szCs w:val="20"/>
          <w:bdr w:val="none" w:sz="0" w:space="0" w:color="auto" w:frame="1"/>
          <w:shd w:val="clear" w:color="auto" w:fill="F7F7F8"/>
        </w:rPr>
        <w:t>];</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556074">
        <w:rPr>
          <w:rFonts w:ascii="var(--jp-code-font-family)" w:eastAsia="Times New Roman" w:hAnsi="var(--jp-code-font-family)" w:cs="Courier New"/>
          <w:sz w:val="20"/>
          <w:szCs w:val="20"/>
          <w:bdr w:val="none" w:sz="0" w:space="0" w:color="auto" w:frame="1"/>
          <w:shd w:val="clear" w:color="auto" w:fill="F7F7F8"/>
        </w:rPr>
        <w:t xml:space="preserve">        </w:t>
      </w:r>
      <w:r w:rsidRPr="00556074">
        <w:rPr>
          <w:rFonts w:ascii="var(--jp-code-font-family)" w:eastAsia="Times New Roman" w:hAnsi="var(--jp-code-font-family)" w:cs="Courier New"/>
          <w:b/>
          <w:bCs/>
          <w:sz w:val="20"/>
          <w:szCs w:val="20"/>
          <w:bdr w:val="none" w:sz="0" w:space="0" w:color="auto" w:frame="1"/>
          <w:shd w:val="clear" w:color="auto" w:fill="F7F7F8"/>
        </w:rPr>
        <w:t>*</w:t>
      </w:r>
      <w:r w:rsidRPr="00556074">
        <w:rPr>
          <w:rFonts w:ascii="var(--jp-code-font-family)" w:eastAsia="Times New Roman" w:hAnsi="var(--jp-code-font-family)" w:cs="Courier New"/>
          <w:sz w:val="20"/>
          <w:szCs w:val="20"/>
          <w:bdr w:val="none" w:sz="0" w:space="0" w:color="auto" w:frame="1"/>
          <w:shd w:val="clear" w:color="auto" w:fill="F7F7F8"/>
        </w:rPr>
        <w:t xml:space="preserve">_data </w:t>
      </w:r>
      <w:r w:rsidRPr="00556074">
        <w:rPr>
          <w:rFonts w:ascii="var(--jp-code-font-family)" w:eastAsia="Times New Roman" w:hAnsi="var(--jp-code-font-family)" w:cs="Courier New"/>
          <w:b/>
          <w:bCs/>
          <w:sz w:val="20"/>
          <w:szCs w:val="20"/>
          <w:bdr w:val="none" w:sz="0" w:space="0" w:color="auto" w:frame="1"/>
          <w:shd w:val="clear" w:color="auto" w:fill="F7F7F8"/>
        </w:rPr>
        <w:t>=</w:t>
      </w:r>
      <w:r w:rsidRPr="00556074">
        <w:rPr>
          <w:rFonts w:ascii="var(--jp-code-font-family)" w:eastAsia="Times New Roman" w:hAnsi="var(--jp-code-font-family)" w:cs="Courier New"/>
          <w:sz w:val="20"/>
          <w:szCs w:val="20"/>
          <w:bdr w:val="none" w:sz="0" w:space="0" w:color="auto" w:frame="1"/>
          <w:shd w:val="clear" w:color="auto" w:fill="F7F7F8"/>
        </w:rPr>
        <w:t xml:space="preserve"> </w:t>
      </w:r>
      <w:r w:rsidRPr="00556074">
        <w:rPr>
          <w:rFonts w:ascii="var(--jp-code-font-family)" w:eastAsia="Times New Roman" w:hAnsi="var(--jp-code-font-family)" w:cs="Courier New"/>
          <w:b/>
          <w:bCs/>
          <w:sz w:val="20"/>
          <w:szCs w:val="20"/>
          <w:bdr w:val="none" w:sz="0" w:space="0" w:color="auto" w:frame="1"/>
          <w:shd w:val="clear" w:color="auto" w:fill="F7F7F8"/>
        </w:rPr>
        <w:t>*</w:t>
      </w:r>
      <w:proofErr w:type="spellStart"/>
      <w:proofErr w:type="gramStart"/>
      <w:r w:rsidRPr="00556074">
        <w:rPr>
          <w:rFonts w:ascii="var(--jp-code-font-family)" w:eastAsia="Times New Roman" w:hAnsi="var(--jp-code-font-family)" w:cs="Courier New"/>
          <w:sz w:val="20"/>
          <w:szCs w:val="20"/>
          <w:bdr w:val="none" w:sz="0" w:space="0" w:color="auto" w:frame="1"/>
          <w:shd w:val="clear" w:color="auto" w:fill="F7F7F8"/>
        </w:rPr>
        <w:t>source._</w:t>
      </w:r>
      <w:proofErr w:type="gramEnd"/>
      <w:r w:rsidRPr="00556074">
        <w:rPr>
          <w:rFonts w:ascii="var(--jp-code-font-family)" w:eastAsia="Times New Roman" w:hAnsi="var(--jp-code-font-family)" w:cs="Courier New"/>
          <w:sz w:val="20"/>
          <w:szCs w:val="20"/>
          <w:bdr w:val="none" w:sz="0" w:space="0" w:color="auto" w:frame="1"/>
          <w:shd w:val="clear" w:color="auto" w:fill="F7F7F8"/>
        </w:rPr>
        <w:t>data</w:t>
      </w:r>
      <w:proofErr w:type="spellEnd"/>
      <w:r w:rsidRPr="00556074">
        <w:rPr>
          <w:rFonts w:ascii="var(--jp-code-font-family)" w:eastAsia="Times New Roman" w:hAnsi="var(--jp-code-font-family)" w:cs="Courier New"/>
          <w:sz w:val="20"/>
          <w:szCs w:val="20"/>
          <w:bdr w:val="none" w:sz="0" w:space="0" w:color="auto" w:frame="1"/>
          <w:shd w:val="clear" w:color="auto" w:fill="F7F7F8"/>
        </w:rPr>
        <w:t>;</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556074">
        <w:rPr>
          <w:rFonts w:ascii="var(--jp-code-font-family)" w:eastAsia="Times New Roman" w:hAnsi="var(--jp-code-font-family)" w:cs="Courier New"/>
          <w:sz w:val="20"/>
          <w:szCs w:val="20"/>
          <w:bdr w:val="none" w:sz="0" w:space="0" w:color="auto" w:frame="1"/>
          <w:shd w:val="clear" w:color="auto" w:fill="F7F7F8"/>
        </w:rPr>
        <w:t xml:space="preserve">        _size </w:t>
      </w:r>
      <w:r w:rsidRPr="00556074">
        <w:rPr>
          <w:rFonts w:ascii="var(--jp-code-font-family)" w:eastAsia="Times New Roman" w:hAnsi="var(--jp-code-font-family)" w:cs="Courier New"/>
          <w:b/>
          <w:bCs/>
          <w:sz w:val="20"/>
          <w:szCs w:val="20"/>
          <w:bdr w:val="none" w:sz="0" w:space="0" w:color="auto" w:frame="1"/>
          <w:shd w:val="clear" w:color="auto" w:fill="F7F7F8"/>
        </w:rPr>
        <w:t>=</w:t>
      </w:r>
      <w:r w:rsidRPr="00556074">
        <w:rPr>
          <w:rFonts w:ascii="var(--jp-code-font-family)" w:eastAsia="Times New Roman" w:hAnsi="var(--jp-code-font-family)" w:cs="Courier New"/>
          <w:sz w:val="20"/>
          <w:szCs w:val="20"/>
          <w:bdr w:val="none" w:sz="0" w:space="0" w:color="auto" w:frame="1"/>
          <w:shd w:val="clear" w:color="auto" w:fill="F7F7F8"/>
        </w:rPr>
        <w:t xml:space="preserve"> </w:t>
      </w:r>
      <w:proofErr w:type="spellStart"/>
      <w:proofErr w:type="gramStart"/>
      <w:r w:rsidRPr="00556074">
        <w:rPr>
          <w:rFonts w:ascii="var(--jp-code-font-family)" w:eastAsia="Times New Roman" w:hAnsi="var(--jp-code-font-family)" w:cs="Courier New"/>
          <w:sz w:val="20"/>
          <w:szCs w:val="20"/>
          <w:bdr w:val="none" w:sz="0" w:space="0" w:color="auto" w:frame="1"/>
          <w:shd w:val="clear" w:color="auto" w:fill="F7F7F8"/>
        </w:rPr>
        <w:t>source._</w:t>
      </w:r>
      <w:proofErr w:type="gramEnd"/>
      <w:r w:rsidRPr="00556074">
        <w:rPr>
          <w:rFonts w:ascii="var(--jp-code-font-family)" w:eastAsia="Times New Roman" w:hAnsi="var(--jp-code-font-family)" w:cs="Courier New"/>
          <w:sz w:val="20"/>
          <w:szCs w:val="20"/>
          <w:bdr w:val="none" w:sz="0" w:space="0" w:color="auto" w:frame="1"/>
          <w:shd w:val="clear" w:color="auto" w:fill="F7F7F8"/>
        </w:rPr>
        <w:t>size</w:t>
      </w:r>
      <w:proofErr w:type="spellEnd"/>
      <w:r w:rsidRPr="00556074">
        <w:rPr>
          <w:rFonts w:ascii="var(--jp-code-font-family)" w:eastAsia="Times New Roman" w:hAnsi="var(--jp-code-font-family)" w:cs="Courier New"/>
          <w:sz w:val="20"/>
          <w:szCs w:val="20"/>
          <w:bdr w:val="none" w:sz="0" w:space="0" w:color="auto" w:frame="1"/>
          <w:shd w:val="clear" w:color="auto" w:fill="F7F7F8"/>
        </w:rPr>
        <w:t>;</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556074">
        <w:rPr>
          <w:rFonts w:ascii="var(--jp-code-font-family)" w:eastAsia="Times New Roman" w:hAnsi="var(--jp-code-font-family)" w:cs="Courier New"/>
          <w:sz w:val="20"/>
          <w:szCs w:val="20"/>
          <w:bdr w:val="none" w:sz="0" w:space="0" w:color="auto" w:frame="1"/>
          <w:shd w:val="clear" w:color="auto" w:fill="F7F7F8"/>
        </w:rPr>
        <w:t xml:space="preserve">        </w:t>
      </w:r>
      <w:r w:rsidRPr="00556074">
        <w:rPr>
          <w:rFonts w:ascii="var(--jp-code-font-family)" w:eastAsia="Times New Roman" w:hAnsi="var(--jp-code-font-family)" w:cs="Courier New"/>
          <w:b/>
          <w:bCs/>
          <w:sz w:val="20"/>
          <w:szCs w:val="20"/>
          <w:bdr w:val="none" w:sz="0" w:space="0" w:color="auto" w:frame="1"/>
          <w:shd w:val="clear" w:color="auto" w:fill="F7F7F8"/>
        </w:rPr>
        <w:t>return</w:t>
      </w:r>
      <w:r w:rsidRPr="00556074">
        <w:rPr>
          <w:rFonts w:ascii="var(--jp-code-font-family)" w:eastAsia="Times New Roman" w:hAnsi="var(--jp-code-font-family)" w:cs="Courier New"/>
          <w:sz w:val="20"/>
          <w:szCs w:val="20"/>
          <w:bdr w:val="none" w:sz="0" w:space="0" w:color="auto" w:frame="1"/>
          <w:shd w:val="clear" w:color="auto" w:fill="F7F7F8"/>
        </w:rPr>
        <w:t xml:space="preserve"> </w:t>
      </w:r>
      <w:r w:rsidRPr="00556074">
        <w:rPr>
          <w:rFonts w:ascii="var(--jp-code-font-family)" w:eastAsia="Times New Roman" w:hAnsi="var(--jp-code-font-family)" w:cs="Courier New"/>
          <w:b/>
          <w:bCs/>
          <w:sz w:val="20"/>
          <w:szCs w:val="20"/>
          <w:bdr w:val="none" w:sz="0" w:space="0" w:color="auto" w:frame="1"/>
          <w:shd w:val="clear" w:color="auto" w:fill="F7F7F8"/>
        </w:rPr>
        <w:t>*this</w:t>
      </w:r>
      <w:r w:rsidRPr="00556074">
        <w:rPr>
          <w:rFonts w:ascii="var(--jp-code-font-family)" w:eastAsia="Times New Roman" w:hAnsi="var(--jp-code-font-family)" w:cs="Courier New"/>
          <w:sz w:val="20"/>
          <w:szCs w:val="20"/>
          <w:bdr w:val="none" w:sz="0" w:space="0" w:color="auto" w:frame="1"/>
          <w:shd w:val="clear" w:color="auto" w:fill="F7F7F8"/>
        </w:rPr>
        <w:t>;</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1"/>
          <w:szCs w:val="21"/>
        </w:rPr>
      </w:pPr>
      <w:r w:rsidRPr="00556074">
        <w:rPr>
          <w:rFonts w:ascii="var(--jp-code-font-family)" w:eastAsia="Times New Roman" w:hAnsi="var(--jp-code-font-family)" w:cs="Courier New"/>
          <w:sz w:val="20"/>
          <w:szCs w:val="20"/>
          <w:bdr w:val="none" w:sz="0" w:space="0" w:color="auto" w:frame="1"/>
          <w:shd w:val="clear" w:color="auto" w:fill="F7F7F8"/>
        </w:rPr>
        <w:t xml:space="preserve">    }</w:t>
      </w:r>
    </w:p>
    <w:p w:rsidR="00556074" w:rsidRPr="00556074" w:rsidRDefault="00556074" w:rsidP="00556074">
      <w:pPr>
        <w:shd w:val="clear" w:color="auto" w:fill="FFFFFF"/>
        <w:spacing w:after="0" w:line="240" w:lineRule="auto"/>
        <w:rPr>
          <w:rFonts w:ascii="Open Sans" w:eastAsia="Times New Roman" w:hAnsi="Open Sans" w:cs="Open Sans"/>
          <w:sz w:val="24"/>
          <w:szCs w:val="24"/>
        </w:rPr>
      </w:pPr>
      <w:r w:rsidRPr="00556074">
        <w:rPr>
          <w:rFonts w:ascii="Open Sans" w:eastAsia="Times New Roman" w:hAnsi="Open Sans" w:cs="Open Sans"/>
          <w:sz w:val="24"/>
          <w:szCs w:val="24"/>
        </w:rPr>
        <w:t>You can add the code above to the </w:t>
      </w:r>
      <w:r w:rsidRPr="00556074">
        <w:rPr>
          <w:rFonts w:ascii="var(--jp-code-font-family)" w:eastAsia="Times New Roman" w:hAnsi="var(--jp-code-font-family)" w:cs="Courier New"/>
          <w:sz w:val="20"/>
          <w:szCs w:val="20"/>
          <w:bdr w:val="none" w:sz="0" w:space="0" w:color="auto" w:frame="1"/>
        </w:rPr>
        <w:t>rule_of_three.cpp</w:t>
      </w:r>
      <w:r w:rsidRPr="00556074">
        <w:rPr>
          <w:rFonts w:ascii="Open Sans" w:eastAsia="Times New Roman" w:hAnsi="Open Sans" w:cs="Open Sans"/>
          <w:sz w:val="24"/>
          <w:szCs w:val="24"/>
        </w:rPr>
        <w:t> file on the right.</w:t>
      </w:r>
    </w:p>
    <w:p w:rsidR="00556074" w:rsidRPr="00556074" w:rsidRDefault="00556074" w:rsidP="00556074">
      <w:pPr>
        <w:shd w:val="clear" w:color="auto" w:fill="FFFFFF"/>
        <w:spacing w:after="0" w:line="240" w:lineRule="auto"/>
        <w:rPr>
          <w:rFonts w:ascii="Open Sans" w:eastAsia="Times New Roman" w:hAnsi="Open Sans" w:cs="Open Sans"/>
          <w:sz w:val="24"/>
          <w:szCs w:val="24"/>
        </w:rPr>
      </w:pPr>
      <w:r w:rsidRPr="00556074">
        <w:rPr>
          <w:rFonts w:ascii="Open Sans" w:eastAsia="Times New Roman" w:hAnsi="Open Sans" w:cs="Open Sans"/>
          <w:sz w:val="24"/>
          <w:szCs w:val="24"/>
        </w:rPr>
        <w:t xml:space="preserve">The if-statement at the top of the above implementation protects against self-assignment and is standard boilerplate code for the user-defined assignment operator. The remainder of the code </w:t>
      </w:r>
      <w:proofErr w:type="gramStart"/>
      <w:r w:rsidRPr="00556074">
        <w:rPr>
          <w:rFonts w:ascii="Open Sans" w:eastAsia="Times New Roman" w:hAnsi="Open Sans" w:cs="Open Sans"/>
          <w:sz w:val="24"/>
          <w:szCs w:val="24"/>
        </w:rPr>
        <w:t>is more or less</w:t>
      </w:r>
      <w:proofErr w:type="gramEnd"/>
      <w:r w:rsidRPr="00556074">
        <w:rPr>
          <w:rFonts w:ascii="Open Sans" w:eastAsia="Times New Roman" w:hAnsi="Open Sans" w:cs="Open Sans"/>
          <w:sz w:val="24"/>
          <w:szCs w:val="24"/>
        </w:rPr>
        <w:t xml:space="preserve"> identical to the copy constructor, apart from returning a reference to the own instance using </w:t>
      </w:r>
      <w:r w:rsidRPr="00556074">
        <w:rPr>
          <w:rFonts w:ascii="var(--jp-code-font-family)" w:eastAsia="Times New Roman" w:hAnsi="var(--jp-code-font-family)" w:cs="Courier New"/>
          <w:sz w:val="20"/>
          <w:szCs w:val="20"/>
          <w:bdr w:val="none" w:sz="0" w:space="0" w:color="auto" w:frame="1"/>
        </w:rPr>
        <w:t>this</w:t>
      </w:r>
      <w:r w:rsidRPr="00556074">
        <w:rPr>
          <w:rFonts w:ascii="Open Sans" w:eastAsia="Times New Roman" w:hAnsi="Open Sans" w:cs="Open Sans"/>
          <w:sz w:val="24"/>
          <w:szCs w:val="24"/>
        </w:rPr>
        <w:t>.</w:t>
      </w:r>
    </w:p>
    <w:p w:rsidR="00556074" w:rsidRPr="00556074" w:rsidRDefault="00556074" w:rsidP="00556074">
      <w:pPr>
        <w:shd w:val="clear" w:color="auto" w:fill="FFFFFF"/>
        <w:spacing w:after="0" w:line="240" w:lineRule="auto"/>
        <w:rPr>
          <w:rFonts w:ascii="Open Sans" w:eastAsia="Times New Roman" w:hAnsi="Open Sans" w:cs="Open Sans"/>
          <w:sz w:val="24"/>
          <w:szCs w:val="24"/>
        </w:rPr>
      </w:pPr>
      <w:r w:rsidRPr="00556074">
        <w:rPr>
          <w:rFonts w:ascii="Open Sans" w:eastAsia="Times New Roman" w:hAnsi="Open Sans" w:cs="Open Sans"/>
          <w:sz w:val="24"/>
          <w:szCs w:val="24"/>
        </w:rPr>
        <w:t>You might have noticed that both copy constructor and assignment operator take a </w:t>
      </w:r>
      <w:r w:rsidRPr="00556074">
        <w:rPr>
          <w:rFonts w:ascii="var(--jp-code-font-family)" w:eastAsia="Times New Roman" w:hAnsi="var(--jp-code-font-family)" w:cs="Courier New"/>
          <w:sz w:val="20"/>
          <w:szCs w:val="20"/>
          <w:bdr w:val="none" w:sz="0" w:space="0" w:color="auto" w:frame="1"/>
        </w:rPr>
        <w:t>const</w:t>
      </w:r>
      <w:r w:rsidRPr="00556074">
        <w:rPr>
          <w:rFonts w:ascii="Open Sans" w:eastAsia="Times New Roman" w:hAnsi="Open Sans" w:cs="Open Sans"/>
          <w:sz w:val="24"/>
          <w:szCs w:val="24"/>
        </w:rPr>
        <w:t> reference to the source object as an argument, by which they promise that they won’ (and can’t) modify the content of source.</w:t>
      </w:r>
    </w:p>
    <w:p w:rsidR="00556074" w:rsidRDefault="00556074" w:rsidP="00DA7F30">
      <w:pPr>
        <w:pStyle w:val="ListParagraph"/>
        <w:ind w:left="0"/>
      </w:pPr>
    </w:p>
    <w:p w:rsidR="00DA7F30" w:rsidRDefault="00DA7F30" w:rsidP="00DA7F30">
      <w:pPr>
        <w:pStyle w:val="ListParagraph"/>
        <w:ind w:left="0"/>
      </w:pPr>
    </w:p>
    <w:p w:rsidR="00DA7F30" w:rsidRDefault="00DA7F30" w:rsidP="00DA7F30">
      <w:pPr>
        <w:pStyle w:val="ListParagraph"/>
        <w:ind w:left="0"/>
      </w:pPr>
      <w:r>
        <w:rPr>
          <w:noProof/>
        </w:rPr>
        <w:lastRenderedPageBreak/>
        <w:drawing>
          <wp:inline distT="0" distB="0" distL="0" distR="0" wp14:anchorId="42DB3DC4" wp14:editId="51E4965E">
            <wp:extent cx="5943600" cy="31032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03245"/>
                    </a:xfrm>
                    <a:prstGeom prst="rect">
                      <a:avLst/>
                    </a:prstGeom>
                  </pic:spPr>
                </pic:pic>
              </a:graphicData>
            </a:graphic>
          </wp:inline>
        </w:drawing>
      </w:r>
    </w:p>
    <w:p w:rsidR="00556074" w:rsidRPr="00556074" w:rsidRDefault="00556074" w:rsidP="00556074">
      <w:pPr>
        <w:shd w:val="clear" w:color="auto" w:fill="FFFFFF"/>
        <w:spacing w:after="0" w:line="240" w:lineRule="auto"/>
        <w:rPr>
          <w:rFonts w:ascii="Open Sans" w:eastAsia="Times New Roman" w:hAnsi="Open Sans" w:cs="Open Sans"/>
          <w:sz w:val="24"/>
          <w:szCs w:val="24"/>
        </w:rPr>
      </w:pPr>
      <w:r w:rsidRPr="00556074">
        <w:rPr>
          <w:rFonts w:ascii="Open Sans" w:eastAsia="Times New Roman" w:hAnsi="Open Sans" w:cs="Open Sans"/>
          <w:sz w:val="24"/>
          <w:szCs w:val="24"/>
        </w:rPr>
        <w:t>We can now use our class to copy objects as shown in the following implementation of </w:t>
      </w:r>
      <w:r w:rsidRPr="00556074">
        <w:rPr>
          <w:rFonts w:ascii="var(--jp-code-font-family)" w:eastAsia="Times New Roman" w:hAnsi="var(--jp-code-font-family)" w:cs="Courier New"/>
          <w:sz w:val="20"/>
          <w:szCs w:val="20"/>
          <w:bdr w:val="none" w:sz="0" w:space="0" w:color="auto" w:frame="1"/>
        </w:rPr>
        <w:t>main</w:t>
      </w:r>
      <w:r w:rsidRPr="00556074">
        <w:rPr>
          <w:rFonts w:ascii="Open Sans" w:eastAsia="Times New Roman" w:hAnsi="Open Sans" w:cs="Open Sans"/>
          <w:sz w:val="24"/>
          <w:szCs w:val="24"/>
        </w:rPr>
        <w:t>:</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556074">
        <w:rPr>
          <w:rFonts w:ascii="var(--jp-code-font-family)" w:eastAsia="Times New Roman" w:hAnsi="var(--jp-code-font-family)" w:cs="Courier New"/>
          <w:sz w:val="20"/>
          <w:szCs w:val="20"/>
          <w:bdr w:val="none" w:sz="0" w:space="0" w:color="auto" w:frame="1"/>
          <w:shd w:val="clear" w:color="auto" w:fill="F7F7F8"/>
        </w:rPr>
        <w:t xml:space="preserve">int </w:t>
      </w:r>
      <w:proofErr w:type="gramStart"/>
      <w:r w:rsidRPr="00556074">
        <w:rPr>
          <w:rFonts w:ascii="var(--jp-code-font-family)" w:eastAsia="Times New Roman" w:hAnsi="var(--jp-code-font-family)" w:cs="Courier New"/>
          <w:sz w:val="20"/>
          <w:szCs w:val="20"/>
          <w:bdr w:val="none" w:sz="0" w:space="0" w:color="auto" w:frame="1"/>
          <w:shd w:val="clear" w:color="auto" w:fill="F7F7F8"/>
        </w:rPr>
        <w:t>main(</w:t>
      </w:r>
      <w:proofErr w:type="gramEnd"/>
      <w:r w:rsidRPr="00556074">
        <w:rPr>
          <w:rFonts w:ascii="var(--jp-code-font-family)" w:eastAsia="Times New Roman" w:hAnsi="var(--jp-code-font-family)" w:cs="Courier New"/>
          <w:sz w:val="20"/>
          <w:szCs w:val="20"/>
          <w:bdr w:val="none" w:sz="0" w:space="0" w:color="auto" w:frame="1"/>
          <w:shd w:val="clear" w:color="auto" w:fill="F7F7F8"/>
        </w:rPr>
        <w:t>)</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556074">
        <w:rPr>
          <w:rFonts w:ascii="var(--jp-code-font-family)" w:eastAsia="Times New Roman" w:hAnsi="var(--jp-code-font-family)" w:cs="Courier New"/>
          <w:sz w:val="20"/>
          <w:szCs w:val="20"/>
          <w:bdr w:val="none" w:sz="0" w:space="0" w:color="auto" w:frame="1"/>
          <w:shd w:val="clear" w:color="auto" w:fill="F7F7F8"/>
        </w:rPr>
        <w:t>{</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556074">
        <w:rPr>
          <w:rFonts w:ascii="var(--jp-code-font-family)" w:eastAsia="Times New Roman" w:hAnsi="var(--jp-code-font-family)" w:cs="Courier New"/>
          <w:sz w:val="20"/>
          <w:szCs w:val="20"/>
          <w:bdr w:val="none" w:sz="0" w:space="0" w:color="auto" w:frame="1"/>
          <w:shd w:val="clear" w:color="auto" w:fill="F7F7F8"/>
        </w:rPr>
        <w:t xml:space="preserve">    </w:t>
      </w:r>
      <w:proofErr w:type="spellStart"/>
      <w:r w:rsidRPr="00556074">
        <w:rPr>
          <w:rFonts w:ascii="var(--jp-code-font-family)" w:eastAsia="Times New Roman" w:hAnsi="var(--jp-code-font-family)" w:cs="Courier New"/>
          <w:sz w:val="20"/>
          <w:szCs w:val="20"/>
          <w:bdr w:val="none" w:sz="0" w:space="0" w:color="auto" w:frame="1"/>
          <w:shd w:val="clear" w:color="auto" w:fill="F7F7F8"/>
        </w:rPr>
        <w:t>MyMovableClass</w:t>
      </w:r>
      <w:proofErr w:type="spellEnd"/>
      <w:r w:rsidRPr="00556074">
        <w:rPr>
          <w:rFonts w:ascii="var(--jp-code-font-family)" w:eastAsia="Times New Roman" w:hAnsi="var(--jp-code-font-family)" w:cs="Courier New"/>
          <w:sz w:val="20"/>
          <w:szCs w:val="20"/>
          <w:bdr w:val="none" w:sz="0" w:space="0" w:color="auto" w:frame="1"/>
          <w:shd w:val="clear" w:color="auto" w:fill="F7F7F8"/>
        </w:rPr>
        <w:t xml:space="preserve"> obj1(10); </w:t>
      </w:r>
      <w:r w:rsidRPr="00556074">
        <w:rPr>
          <w:rFonts w:ascii="var(--jp-code-font-family)" w:eastAsia="Times New Roman" w:hAnsi="var(--jp-code-font-family)" w:cs="Courier New"/>
          <w:i/>
          <w:iCs/>
          <w:sz w:val="20"/>
          <w:szCs w:val="20"/>
          <w:bdr w:val="none" w:sz="0" w:space="0" w:color="auto" w:frame="1"/>
          <w:shd w:val="clear" w:color="auto" w:fill="F7F7F8"/>
        </w:rPr>
        <w:t>// regular constructor</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556074">
        <w:rPr>
          <w:rFonts w:ascii="var(--jp-code-font-family)" w:eastAsia="Times New Roman" w:hAnsi="var(--jp-code-font-family)" w:cs="Courier New"/>
          <w:sz w:val="20"/>
          <w:szCs w:val="20"/>
          <w:bdr w:val="none" w:sz="0" w:space="0" w:color="auto" w:frame="1"/>
          <w:shd w:val="clear" w:color="auto" w:fill="F7F7F8"/>
        </w:rPr>
        <w:t xml:space="preserve">    </w:t>
      </w:r>
      <w:proofErr w:type="spellStart"/>
      <w:r w:rsidRPr="00556074">
        <w:rPr>
          <w:rFonts w:ascii="var(--jp-code-font-family)" w:eastAsia="Times New Roman" w:hAnsi="var(--jp-code-font-family)" w:cs="Courier New"/>
          <w:sz w:val="20"/>
          <w:szCs w:val="20"/>
          <w:bdr w:val="none" w:sz="0" w:space="0" w:color="auto" w:frame="1"/>
          <w:shd w:val="clear" w:color="auto" w:fill="F7F7F8"/>
        </w:rPr>
        <w:t>MyMovableClass</w:t>
      </w:r>
      <w:proofErr w:type="spellEnd"/>
      <w:r w:rsidRPr="00556074">
        <w:rPr>
          <w:rFonts w:ascii="var(--jp-code-font-family)" w:eastAsia="Times New Roman" w:hAnsi="var(--jp-code-font-family)" w:cs="Courier New"/>
          <w:sz w:val="20"/>
          <w:szCs w:val="20"/>
          <w:bdr w:val="none" w:sz="0" w:space="0" w:color="auto" w:frame="1"/>
          <w:shd w:val="clear" w:color="auto" w:fill="F7F7F8"/>
        </w:rPr>
        <w:t xml:space="preserve"> obj2(obj1); </w:t>
      </w:r>
      <w:r w:rsidRPr="00556074">
        <w:rPr>
          <w:rFonts w:ascii="var(--jp-code-font-family)" w:eastAsia="Times New Roman" w:hAnsi="var(--jp-code-font-family)" w:cs="Courier New"/>
          <w:i/>
          <w:iCs/>
          <w:sz w:val="20"/>
          <w:szCs w:val="20"/>
          <w:bdr w:val="none" w:sz="0" w:space="0" w:color="auto" w:frame="1"/>
          <w:shd w:val="clear" w:color="auto" w:fill="F7F7F8"/>
        </w:rPr>
        <w:t>// copy constructor</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556074">
        <w:rPr>
          <w:rFonts w:ascii="var(--jp-code-font-family)" w:eastAsia="Times New Roman" w:hAnsi="var(--jp-code-font-family)" w:cs="Courier New"/>
          <w:sz w:val="20"/>
          <w:szCs w:val="20"/>
          <w:bdr w:val="none" w:sz="0" w:space="0" w:color="auto" w:frame="1"/>
          <w:shd w:val="clear" w:color="auto" w:fill="F7F7F8"/>
        </w:rPr>
        <w:t xml:space="preserve">    obj2 </w:t>
      </w:r>
      <w:r w:rsidRPr="00556074">
        <w:rPr>
          <w:rFonts w:ascii="var(--jp-code-font-family)" w:eastAsia="Times New Roman" w:hAnsi="var(--jp-code-font-family)" w:cs="Courier New"/>
          <w:b/>
          <w:bCs/>
          <w:sz w:val="20"/>
          <w:szCs w:val="20"/>
          <w:bdr w:val="none" w:sz="0" w:space="0" w:color="auto" w:frame="1"/>
          <w:shd w:val="clear" w:color="auto" w:fill="F7F7F8"/>
        </w:rPr>
        <w:t>=</w:t>
      </w:r>
      <w:r w:rsidRPr="00556074">
        <w:rPr>
          <w:rFonts w:ascii="var(--jp-code-font-family)" w:eastAsia="Times New Roman" w:hAnsi="var(--jp-code-font-family)" w:cs="Courier New"/>
          <w:sz w:val="20"/>
          <w:szCs w:val="20"/>
          <w:bdr w:val="none" w:sz="0" w:space="0" w:color="auto" w:frame="1"/>
          <w:shd w:val="clear" w:color="auto" w:fill="F7F7F8"/>
        </w:rPr>
        <w:t xml:space="preserve"> obj1; </w:t>
      </w:r>
      <w:r w:rsidRPr="00556074">
        <w:rPr>
          <w:rFonts w:ascii="var(--jp-code-font-family)" w:eastAsia="Times New Roman" w:hAnsi="var(--jp-code-font-family)" w:cs="Courier New"/>
          <w:i/>
          <w:iCs/>
          <w:sz w:val="20"/>
          <w:szCs w:val="20"/>
          <w:bdr w:val="none" w:sz="0" w:space="0" w:color="auto" w:frame="1"/>
          <w:shd w:val="clear" w:color="auto" w:fill="F7F7F8"/>
        </w:rPr>
        <w:t>// copy assignment operator</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556074">
        <w:rPr>
          <w:rFonts w:ascii="var(--jp-code-font-family)" w:eastAsia="Times New Roman" w:hAnsi="var(--jp-code-font-family)" w:cs="Courier New"/>
          <w:sz w:val="20"/>
          <w:szCs w:val="20"/>
          <w:bdr w:val="none" w:sz="0" w:space="0" w:color="auto" w:frame="1"/>
          <w:shd w:val="clear" w:color="auto" w:fill="F7F7F8"/>
        </w:rPr>
        <w:t xml:space="preserve">    </w:t>
      </w:r>
      <w:r w:rsidRPr="00556074">
        <w:rPr>
          <w:rFonts w:ascii="var(--jp-code-font-family)" w:eastAsia="Times New Roman" w:hAnsi="var(--jp-code-font-family)" w:cs="Courier New"/>
          <w:b/>
          <w:bCs/>
          <w:sz w:val="20"/>
          <w:szCs w:val="20"/>
          <w:bdr w:val="none" w:sz="0" w:space="0" w:color="auto" w:frame="1"/>
          <w:shd w:val="clear" w:color="auto" w:fill="F7F7F8"/>
        </w:rPr>
        <w:t>return</w:t>
      </w:r>
      <w:r w:rsidRPr="00556074">
        <w:rPr>
          <w:rFonts w:ascii="var(--jp-code-font-family)" w:eastAsia="Times New Roman" w:hAnsi="var(--jp-code-font-family)" w:cs="Courier New"/>
          <w:sz w:val="20"/>
          <w:szCs w:val="20"/>
          <w:bdr w:val="none" w:sz="0" w:space="0" w:color="auto" w:frame="1"/>
          <w:shd w:val="clear" w:color="auto" w:fill="F7F7F8"/>
        </w:rPr>
        <w:t xml:space="preserve"> 0;</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1"/>
          <w:szCs w:val="21"/>
        </w:rPr>
      </w:pPr>
      <w:r w:rsidRPr="00556074">
        <w:rPr>
          <w:rFonts w:ascii="var(--jp-code-font-family)" w:eastAsia="Times New Roman" w:hAnsi="var(--jp-code-font-family)" w:cs="Courier New"/>
          <w:sz w:val="20"/>
          <w:szCs w:val="20"/>
          <w:bdr w:val="none" w:sz="0" w:space="0" w:color="auto" w:frame="1"/>
          <w:shd w:val="clear" w:color="auto" w:fill="F7F7F8"/>
        </w:rPr>
        <w:t>}</w:t>
      </w:r>
    </w:p>
    <w:p w:rsidR="00556074" w:rsidRPr="00556074" w:rsidRDefault="00556074" w:rsidP="00556074">
      <w:pPr>
        <w:shd w:val="clear" w:color="auto" w:fill="FFFFFF"/>
        <w:spacing w:after="0" w:line="240" w:lineRule="auto"/>
        <w:rPr>
          <w:rFonts w:ascii="Open Sans" w:eastAsia="Times New Roman" w:hAnsi="Open Sans" w:cs="Open Sans"/>
          <w:sz w:val="24"/>
          <w:szCs w:val="24"/>
        </w:rPr>
      </w:pPr>
      <w:r w:rsidRPr="00556074">
        <w:rPr>
          <w:rFonts w:ascii="Open Sans" w:eastAsia="Times New Roman" w:hAnsi="Open Sans" w:cs="Open Sans"/>
          <w:sz w:val="24"/>
          <w:szCs w:val="24"/>
        </w:rPr>
        <w:t>Add this code to the </w:t>
      </w:r>
      <w:r w:rsidRPr="00556074">
        <w:rPr>
          <w:rFonts w:ascii="var(--jp-code-font-family)" w:eastAsia="Times New Roman" w:hAnsi="var(--jp-code-font-family)" w:cs="Courier New"/>
          <w:sz w:val="20"/>
          <w:szCs w:val="20"/>
          <w:bdr w:val="none" w:sz="0" w:space="0" w:color="auto" w:frame="1"/>
        </w:rPr>
        <w:t>rule_of_three.cpp</w:t>
      </w:r>
      <w:r w:rsidRPr="00556074">
        <w:rPr>
          <w:rFonts w:ascii="Open Sans" w:eastAsia="Times New Roman" w:hAnsi="Open Sans" w:cs="Open Sans"/>
          <w:sz w:val="24"/>
          <w:szCs w:val="24"/>
        </w:rPr>
        <w:t> file on the right.</w:t>
      </w:r>
    </w:p>
    <w:p w:rsidR="00556074" w:rsidRPr="00556074" w:rsidRDefault="00556074" w:rsidP="00556074">
      <w:pPr>
        <w:shd w:val="clear" w:color="auto" w:fill="FFFFFF"/>
        <w:spacing w:after="0" w:line="240" w:lineRule="auto"/>
        <w:rPr>
          <w:rFonts w:ascii="Open Sans" w:eastAsia="Times New Roman" w:hAnsi="Open Sans" w:cs="Open Sans"/>
          <w:sz w:val="24"/>
          <w:szCs w:val="24"/>
        </w:rPr>
      </w:pPr>
      <w:r w:rsidRPr="00556074">
        <w:rPr>
          <w:rFonts w:ascii="Open Sans" w:eastAsia="Times New Roman" w:hAnsi="Open Sans" w:cs="Open Sans"/>
          <w:sz w:val="24"/>
          <w:szCs w:val="24"/>
        </w:rPr>
        <w:t>In the </w:t>
      </w:r>
      <w:r w:rsidRPr="00556074">
        <w:rPr>
          <w:rFonts w:ascii="var(--jp-code-font-family)" w:eastAsia="Times New Roman" w:hAnsi="var(--jp-code-font-family)" w:cs="Courier New"/>
          <w:sz w:val="20"/>
          <w:szCs w:val="20"/>
          <w:bdr w:val="none" w:sz="0" w:space="0" w:color="auto" w:frame="1"/>
        </w:rPr>
        <w:t>main</w:t>
      </w:r>
      <w:r w:rsidRPr="00556074">
        <w:rPr>
          <w:rFonts w:ascii="Open Sans" w:eastAsia="Times New Roman" w:hAnsi="Open Sans" w:cs="Open Sans"/>
          <w:sz w:val="24"/>
          <w:szCs w:val="24"/>
        </w:rPr>
        <w:t> above, the object </w:t>
      </w:r>
      <w:r w:rsidRPr="00556074">
        <w:rPr>
          <w:rFonts w:ascii="var(--jp-code-font-family)" w:eastAsia="Times New Roman" w:hAnsi="var(--jp-code-font-family)" w:cs="Courier New"/>
          <w:sz w:val="20"/>
          <w:szCs w:val="20"/>
          <w:bdr w:val="none" w:sz="0" w:space="0" w:color="auto" w:frame="1"/>
        </w:rPr>
        <w:t>obj1</w:t>
      </w:r>
      <w:r w:rsidRPr="00556074">
        <w:rPr>
          <w:rFonts w:ascii="Open Sans" w:eastAsia="Times New Roman" w:hAnsi="Open Sans" w:cs="Open Sans"/>
          <w:sz w:val="24"/>
          <w:szCs w:val="24"/>
        </w:rPr>
        <w:t> is created using the regular constructor of </w:t>
      </w:r>
      <w:proofErr w:type="spellStart"/>
      <w:r w:rsidRPr="00556074">
        <w:rPr>
          <w:rFonts w:ascii="var(--jp-code-font-family)" w:eastAsia="Times New Roman" w:hAnsi="var(--jp-code-font-family)" w:cs="Courier New"/>
          <w:sz w:val="20"/>
          <w:szCs w:val="20"/>
          <w:bdr w:val="none" w:sz="0" w:space="0" w:color="auto" w:frame="1"/>
        </w:rPr>
        <w:t>MyMovableClass</w:t>
      </w:r>
      <w:proofErr w:type="spellEnd"/>
      <w:r w:rsidRPr="00556074">
        <w:rPr>
          <w:rFonts w:ascii="Open Sans" w:eastAsia="Times New Roman" w:hAnsi="Open Sans" w:cs="Open Sans"/>
          <w:sz w:val="24"/>
          <w:szCs w:val="24"/>
        </w:rPr>
        <w:t>. Then, both the copy constructor as well as the assignment operator are used with the latter one not creating a new object but instead assigning the content of </w:t>
      </w:r>
      <w:r w:rsidRPr="00556074">
        <w:rPr>
          <w:rFonts w:ascii="var(--jp-code-font-family)" w:eastAsia="Times New Roman" w:hAnsi="var(--jp-code-font-family)" w:cs="Courier New"/>
          <w:sz w:val="20"/>
          <w:szCs w:val="20"/>
          <w:bdr w:val="none" w:sz="0" w:space="0" w:color="auto" w:frame="1"/>
        </w:rPr>
        <w:t>obj1</w:t>
      </w:r>
      <w:r w:rsidRPr="00556074">
        <w:rPr>
          <w:rFonts w:ascii="Open Sans" w:eastAsia="Times New Roman" w:hAnsi="Open Sans" w:cs="Open Sans"/>
          <w:sz w:val="24"/>
          <w:szCs w:val="24"/>
        </w:rPr>
        <w:t> to </w:t>
      </w:r>
      <w:r w:rsidRPr="00556074">
        <w:rPr>
          <w:rFonts w:ascii="var(--jp-code-font-family)" w:eastAsia="Times New Roman" w:hAnsi="var(--jp-code-font-family)" w:cs="Courier New"/>
          <w:sz w:val="20"/>
          <w:szCs w:val="20"/>
          <w:bdr w:val="none" w:sz="0" w:space="0" w:color="auto" w:frame="1"/>
        </w:rPr>
        <w:t>obj2</w:t>
      </w:r>
      <w:r w:rsidRPr="00556074">
        <w:rPr>
          <w:rFonts w:ascii="Open Sans" w:eastAsia="Times New Roman" w:hAnsi="Open Sans" w:cs="Open Sans"/>
          <w:sz w:val="24"/>
          <w:szCs w:val="24"/>
        </w:rPr>
        <w:t> as defined by our copying policy.</w:t>
      </w:r>
    </w:p>
    <w:p w:rsidR="00556074" w:rsidRPr="00556074" w:rsidRDefault="00556074" w:rsidP="00556074">
      <w:pPr>
        <w:shd w:val="clear" w:color="auto" w:fill="FFFFFF"/>
        <w:spacing w:after="0" w:line="240" w:lineRule="auto"/>
        <w:rPr>
          <w:rFonts w:ascii="Open Sans" w:eastAsia="Times New Roman" w:hAnsi="Open Sans" w:cs="Open Sans"/>
          <w:sz w:val="24"/>
          <w:szCs w:val="24"/>
        </w:rPr>
      </w:pPr>
      <w:r w:rsidRPr="00556074">
        <w:rPr>
          <w:rFonts w:ascii="Open Sans" w:eastAsia="Times New Roman" w:hAnsi="Open Sans" w:cs="Open Sans"/>
          <w:sz w:val="24"/>
          <w:szCs w:val="24"/>
        </w:rPr>
        <w:t>The output of this textbook implementation of the </w:t>
      </w:r>
      <w:r w:rsidRPr="00556074">
        <w:rPr>
          <w:rFonts w:ascii="Open Sans" w:eastAsia="Times New Roman" w:hAnsi="Open Sans" w:cs="Open Sans"/>
          <w:b/>
          <w:bCs/>
          <w:sz w:val="24"/>
          <w:szCs w:val="24"/>
        </w:rPr>
        <w:t>Rule of Three</w:t>
      </w:r>
      <w:r w:rsidRPr="00556074">
        <w:rPr>
          <w:rFonts w:ascii="Open Sans" w:eastAsia="Times New Roman" w:hAnsi="Open Sans" w:cs="Open Sans"/>
          <w:sz w:val="24"/>
          <w:szCs w:val="24"/>
        </w:rPr>
        <w:t> looks like this:</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556074">
        <w:rPr>
          <w:rFonts w:ascii="var(--jp-code-font-family)" w:eastAsia="Times New Roman" w:hAnsi="var(--jp-code-font-family)" w:cs="Courier New"/>
          <w:sz w:val="20"/>
          <w:szCs w:val="20"/>
          <w:bdr w:val="none" w:sz="0" w:space="0" w:color="auto" w:frame="1"/>
          <w:shd w:val="clear" w:color="auto" w:fill="F7F7F8"/>
        </w:rPr>
        <w:t xml:space="preserve">CREATING instance of </w:t>
      </w:r>
      <w:proofErr w:type="spellStart"/>
      <w:r w:rsidRPr="00556074">
        <w:rPr>
          <w:rFonts w:ascii="var(--jp-code-font-family)" w:eastAsia="Times New Roman" w:hAnsi="var(--jp-code-font-family)" w:cs="Courier New"/>
          <w:sz w:val="20"/>
          <w:szCs w:val="20"/>
          <w:bdr w:val="none" w:sz="0" w:space="0" w:color="auto" w:frame="1"/>
          <w:shd w:val="clear" w:color="auto" w:fill="F7F7F8"/>
        </w:rPr>
        <w:t>MyMovableClass</w:t>
      </w:r>
      <w:proofErr w:type="spellEnd"/>
      <w:r w:rsidRPr="00556074">
        <w:rPr>
          <w:rFonts w:ascii="var(--jp-code-font-family)" w:eastAsia="Times New Roman" w:hAnsi="var(--jp-code-font-family)" w:cs="Courier New"/>
          <w:sz w:val="20"/>
          <w:szCs w:val="20"/>
          <w:bdr w:val="none" w:sz="0" w:space="0" w:color="auto" w:frame="1"/>
          <w:shd w:val="clear" w:color="auto" w:fill="F7F7F8"/>
        </w:rPr>
        <w:t xml:space="preserve"> at 0x7ffeefbff618 allocated with size = 40 bytes</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556074">
        <w:rPr>
          <w:rFonts w:ascii="var(--jp-code-font-family)" w:eastAsia="Times New Roman" w:hAnsi="var(--jp-code-font-family)" w:cs="Courier New"/>
          <w:sz w:val="20"/>
          <w:szCs w:val="20"/>
          <w:bdr w:val="none" w:sz="0" w:space="0" w:color="auto" w:frame="1"/>
          <w:shd w:val="clear" w:color="auto" w:fill="F7F7F8"/>
        </w:rPr>
        <w:t>COPYING content of instance 0x7ffeefbff618 to instance 0x7ffeefbff608</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556074">
        <w:rPr>
          <w:rFonts w:ascii="var(--jp-code-font-family)" w:eastAsia="Times New Roman" w:hAnsi="var(--jp-code-font-family)" w:cs="Courier New"/>
          <w:sz w:val="20"/>
          <w:szCs w:val="20"/>
          <w:bdr w:val="none" w:sz="0" w:space="0" w:color="auto" w:frame="1"/>
          <w:shd w:val="clear" w:color="auto" w:fill="F7F7F8"/>
        </w:rPr>
        <w:t>ASSIGNING content of instance 0x7ffeefbff618 to instance 0x7ffeefbff608</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556074">
        <w:rPr>
          <w:rFonts w:ascii="var(--jp-code-font-family)" w:eastAsia="Times New Roman" w:hAnsi="var(--jp-code-font-family)" w:cs="Courier New"/>
          <w:sz w:val="20"/>
          <w:szCs w:val="20"/>
          <w:bdr w:val="none" w:sz="0" w:space="0" w:color="auto" w:frame="1"/>
          <w:shd w:val="clear" w:color="auto" w:fill="F7F7F8"/>
        </w:rPr>
        <w:t xml:space="preserve">DELETING instance of </w:t>
      </w:r>
      <w:proofErr w:type="spellStart"/>
      <w:r w:rsidRPr="00556074">
        <w:rPr>
          <w:rFonts w:ascii="var(--jp-code-font-family)" w:eastAsia="Times New Roman" w:hAnsi="var(--jp-code-font-family)" w:cs="Courier New"/>
          <w:sz w:val="20"/>
          <w:szCs w:val="20"/>
          <w:bdr w:val="none" w:sz="0" w:space="0" w:color="auto" w:frame="1"/>
          <w:shd w:val="clear" w:color="auto" w:fill="F7F7F8"/>
        </w:rPr>
        <w:t>MyMovableClass</w:t>
      </w:r>
      <w:proofErr w:type="spellEnd"/>
      <w:r w:rsidRPr="00556074">
        <w:rPr>
          <w:rFonts w:ascii="var(--jp-code-font-family)" w:eastAsia="Times New Roman" w:hAnsi="var(--jp-code-font-family)" w:cs="Courier New"/>
          <w:sz w:val="20"/>
          <w:szCs w:val="20"/>
          <w:bdr w:val="none" w:sz="0" w:space="0" w:color="auto" w:frame="1"/>
          <w:shd w:val="clear" w:color="auto" w:fill="F7F7F8"/>
        </w:rPr>
        <w:t xml:space="preserve"> at 0x7ffeefbff608</w:t>
      </w: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p>
    <w:p w:rsidR="00556074" w:rsidRPr="00556074" w:rsidRDefault="00556074" w:rsidP="00556074">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1"/>
          <w:szCs w:val="21"/>
        </w:rPr>
      </w:pPr>
      <w:r w:rsidRPr="00556074">
        <w:rPr>
          <w:rFonts w:ascii="var(--jp-code-font-family)" w:eastAsia="Times New Roman" w:hAnsi="var(--jp-code-font-family)" w:cs="Courier New"/>
          <w:sz w:val="20"/>
          <w:szCs w:val="20"/>
          <w:bdr w:val="none" w:sz="0" w:space="0" w:color="auto" w:frame="1"/>
          <w:shd w:val="clear" w:color="auto" w:fill="F7F7F8"/>
        </w:rPr>
        <w:t xml:space="preserve">DELETING instance of </w:t>
      </w:r>
      <w:proofErr w:type="spellStart"/>
      <w:r w:rsidRPr="00556074">
        <w:rPr>
          <w:rFonts w:ascii="var(--jp-code-font-family)" w:eastAsia="Times New Roman" w:hAnsi="var(--jp-code-font-family)" w:cs="Courier New"/>
          <w:sz w:val="20"/>
          <w:szCs w:val="20"/>
          <w:bdr w:val="none" w:sz="0" w:space="0" w:color="auto" w:frame="1"/>
          <w:shd w:val="clear" w:color="auto" w:fill="F7F7F8"/>
        </w:rPr>
        <w:t>MyMovableClass</w:t>
      </w:r>
      <w:proofErr w:type="spellEnd"/>
      <w:r w:rsidRPr="00556074">
        <w:rPr>
          <w:rFonts w:ascii="var(--jp-code-font-family)" w:eastAsia="Times New Roman" w:hAnsi="var(--jp-code-font-family)" w:cs="Courier New"/>
          <w:sz w:val="20"/>
          <w:szCs w:val="20"/>
          <w:bdr w:val="none" w:sz="0" w:space="0" w:color="auto" w:frame="1"/>
          <w:shd w:val="clear" w:color="auto" w:fill="F7F7F8"/>
        </w:rPr>
        <w:t xml:space="preserve"> at 0x7ffeefbff618</w:t>
      </w:r>
    </w:p>
    <w:p w:rsidR="00556074" w:rsidRDefault="00556074" w:rsidP="00DA7F30">
      <w:pPr>
        <w:pStyle w:val="ListParagraph"/>
        <w:ind w:left="0"/>
      </w:pPr>
    </w:p>
    <w:p w:rsidR="00DA7F30" w:rsidRDefault="00DA7F30" w:rsidP="00DA7F30">
      <w:pPr>
        <w:pStyle w:val="ListParagraph"/>
        <w:ind w:left="0"/>
      </w:pPr>
    </w:p>
    <w:p w:rsidR="00DA7F30" w:rsidRDefault="00DA7F30" w:rsidP="00DA7F30">
      <w:pPr>
        <w:pStyle w:val="ListParagraph"/>
        <w:ind w:left="0"/>
      </w:pPr>
      <w:r>
        <w:rPr>
          <w:noProof/>
        </w:rPr>
        <w:lastRenderedPageBreak/>
        <w:drawing>
          <wp:inline distT="0" distB="0" distL="0" distR="0" wp14:anchorId="37CED28A" wp14:editId="5959D625">
            <wp:extent cx="5943600" cy="30816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1655"/>
                    </a:xfrm>
                    <a:prstGeom prst="rect">
                      <a:avLst/>
                    </a:prstGeom>
                  </pic:spPr>
                </pic:pic>
              </a:graphicData>
            </a:graphic>
          </wp:inline>
        </w:drawing>
      </w:r>
    </w:p>
    <w:p w:rsidR="00556074" w:rsidRDefault="00556074" w:rsidP="00556074">
      <w:pPr>
        <w:pStyle w:val="Heading3"/>
        <w:rPr>
          <w:rFonts w:ascii="Open Sans" w:hAnsi="Open Sans" w:cs="Open Sans"/>
          <w:color w:val="11161A"/>
        </w:rPr>
      </w:pPr>
      <w:r>
        <w:rPr>
          <w:rFonts w:ascii="Open Sans" w:hAnsi="Open Sans" w:cs="Open Sans"/>
          <w:color w:val="11161A"/>
        </w:rPr>
        <w:t>Limitations of Our Current Class Design</w:t>
      </w:r>
    </w:p>
    <w:p w:rsidR="00556074" w:rsidRDefault="00556074" w:rsidP="00556074">
      <w:pPr>
        <w:pStyle w:val="NormalWeb"/>
        <w:spacing w:before="0" w:beforeAutospacing="0" w:after="0" w:afterAutospacing="0"/>
        <w:rPr>
          <w:rFonts w:ascii="Open Sans" w:hAnsi="Open Sans" w:cs="Open Sans"/>
          <w:color w:val="11161A"/>
        </w:rPr>
      </w:pPr>
      <w:r>
        <w:rPr>
          <w:rFonts w:ascii="Open Sans" w:hAnsi="Open Sans" w:cs="Open Sans"/>
          <w:color w:val="11161A"/>
        </w:rPr>
        <w:t>Let us now consider one more way to instantiate </w:t>
      </w:r>
      <w:proofErr w:type="spellStart"/>
      <w:r>
        <w:rPr>
          <w:rStyle w:val="HTMLCode"/>
          <w:rFonts w:ascii="var(--jp-code-font-family)" w:hAnsi="var(--jp-code-font-family)"/>
          <w:color w:val="11161A"/>
          <w:bdr w:val="none" w:sz="0" w:space="0" w:color="auto" w:frame="1"/>
        </w:rPr>
        <w:t>MyMovableClass</w:t>
      </w:r>
      <w:proofErr w:type="spellEnd"/>
      <w:r>
        <w:rPr>
          <w:rFonts w:ascii="Open Sans" w:hAnsi="Open Sans" w:cs="Open Sans"/>
          <w:color w:val="11161A"/>
        </w:rPr>
        <w:t> object by using </w:t>
      </w:r>
      <w:proofErr w:type="spellStart"/>
      <w:proofErr w:type="gramStart"/>
      <w:r>
        <w:rPr>
          <w:rStyle w:val="HTMLCode"/>
          <w:rFonts w:ascii="var(--jp-code-font-family)" w:hAnsi="var(--jp-code-font-family)"/>
          <w:color w:val="11161A"/>
          <w:bdr w:val="none" w:sz="0" w:space="0" w:color="auto" w:frame="1"/>
        </w:rPr>
        <w:t>createObject</w:t>
      </w:r>
      <w:proofErr w:type="spellEnd"/>
      <w:r>
        <w:rPr>
          <w:rStyle w:val="HTMLCode"/>
          <w:rFonts w:ascii="var(--jp-code-font-family)" w:hAnsi="var(--jp-code-font-family)"/>
          <w:color w:val="11161A"/>
          <w:bdr w:val="none" w:sz="0" w:space="0" w:color="auto" w:frame="1"/>
        </w:rPr>
        <w:t>(</w:t>
      </w:r>
      <w:proofErr w:type="gramEnd"/>
      <w:r>
        <w:rPr>
          <w:rStyle w:val="HTMLCode"/>
          <w:rFonts w:ascii="var(--jp-code-font-family)" w:hAnsi="var(--jp-code-font-family)"/>
          <w:color w:val="11161A"/>
          <w:bdr w:val="none" w:sz="0" w:space="0" w:color="auto" w:frame="1"/>
        </w:rPr>
        <w:t>)</w:t>
      </w:r>
      <w:r>
        <w:rPr>
          <w:rFonts w:ascii="Open Sans" w:hAnsi="Open Sans" w:cs="Open Sans"/>
          <w:color w:val="11161A"/>
        </w:rPr>
        <w:t> function. Add the following function definition to the </w:t>
      </w:r>
      <w:r>
        <w:rPr>
          <w:rStyle w:val="HTMLCode"/>
          <w:rFonts w:ascii="var(--jp-code-font-family)" w:hAnsi="var(--jp-code-font-family)"/>
          <w:color w:val="11161A"/>
          <w:bdr w:val="none" w:sz="0" w:space="0" w:color="auto" w:frame="1"/>
        </w:rPr>
        <w:t>rule_of_three.cpp</w:t>
      </w:r>
      <w:r>
        <w:rPr>
          <w:rFonts w:ascii="Open Sans" w:hAnsi="Open Sans" w:cs="Open Sans"/>
          <w:color w:val="11161A"/>
        </w:rPr>
        <w:t>, outside the scope of the class </w:t>
      </w:r>
      <w:proofErr w:type="spellStart"/>
      <w:r>
        <w:rPr>
          <w:rStyle w:val="HTMLCode"/>
          <w:rFonts w:ascii="var(--jp-code-font-family)" w:hAnsi="var(--jp-code-font-family)"/>
          <w:color w:val="11161A"/>
          <w:bdr w:val="none" w:sz="0" w:space="0" w:color="auto" w:frame="1"/>
        </w:rPr>
        <w:t>MyMovableClass</w:t>
      </w:r>
      <w:proofErr w:type="spellEnd"/>
      <w:r>
        <w:rPr>
          <w:rFonts w:ascii="Open Sans" w:hAnsi="Open Sans" w:cs="Open Sans"/>
          <w:color w:val="11161A"/>
        </w:rPr>
        <w:t>:</w:t>
      </w:r>
    </w:p>
    <w:p w:rsidR="00556074" w:rsidRDefault="00556074" w:rsidP="00556074">
      <w:pPr>
        <w:pStyle w:val="HTMLPreformatted"/>
        <w:shd w:val="clear" w:color="auto" w:fill="F7F7F8"/>
        <w:rPr>
          <w:rStyle w:val="HTMLCode"/>
          <w:rFonts w:ascii="var(--jp-code-font-family)" w:hAnsi="var(--jp-code-font-family)"/>
          <w:color w:val="11161A"/>
          <w:bdr w:val="none" w:sz="0" w:space="0" w:color="auto" w:frame="1"/>
          <w:shd w:val="clear" w:color="auto" w:fill="F7F7F8"/>
        </w:rPr>
      </w:pPr>
      <w:proofErr w:type="spellStart"/>
      <w:r>
        <w:rPr>
          <w:rStyle w:val="cm-variable"/>
          <w:rFonts w:ascii="var(--jp-code-font-family)" w:eastAsiaTheme="majorEastAsia" w:hAnsi="var(--jp-code-font-family)"/>
          <w:color w:val="11161A"/>
          <w:bdr w:val="none" w:sz="0" w:space="0" w:color="auto" w:frame="1"/>
          <w:shd w:val="clear" w:color="auto" w:fill="F7F7F8"/>
        </w:rPr>
        <w:t>MyMovableClass</w:t>
      </w:r>
      <w:proofErr w:type="spellEnd"/>
      <w:r>
        <w:rPr>
          <w:rStyle w:val="HTMLCode"/>
          <w:rFonts w:ascii="var(--jp-code-font-family)" w:hAnsi="var(--jp-code-font-family)"/>
          <w:color w:val="11161A"/>
          <w:bdr w:val="none" w:sz="0" w:space="0" w:color="auto" w:frame="1"/>
          <w:shd w:val="clear" w:color="auto" w:fill="F7F7F8"/>
        </w:rPr>
        <w:t xml:space="preserve"> </w:t>
      </w:r>
      <w:proofErr w:type="spellStart"/>
      <w:proofErr w:type="gramStart"/>
      <w:r>
        <w:rPr>
          <w:rStyle w:val="cm-def"/>
          <w:rFonts w:ascii="var(--jp-code-font-family)" w:hAnsi="var(--jp-code-font-family)"/>
          <w:color w:val="11161A"/>
          <w:bdr w:val="none" w:sz="0" w:space="0" w:color="auto" w:frame="1"/>
          <w:shd w:val="clear" w:color="auto" w:fill="F7F7F8"/>
        </w:rPr>
        <w:t>createObject</w:t>
      </w:r>
      <w:proofErr w:type="spellEnd"/>
      <w:r>
        <w:rPr>
          <w:rStyle w:val="HTMLCode"/>
          <w:rFonts w:ascii="var(--jp-code-font-family)" w:hAnsi="var(--jp-code-font-family)"/>
          <w:color w:val="11161A"/>
          <w:bdr w:val="none" w:sz="0" w:space="0" w:color="auto" w:frame="1"/>
          <w:shd w:val="clear" w:color="auto" w:fill="F7F7F8"/>
        </w:rPr>
        <w:t>(</w:t>
      </w:r>
      <w:proofErr w:type="gramEnd"/>
      <w:r>
        <w:rPr>
          <w:rStyle w:val="cm-type"/>
          <w:rFonts w:ascii="var(--jp-code-font-family)" w:hAnsi="var(--jp-code-font-family)"/>
          <w:color w:val="11161A"/>
          <w:bdr w:val="none" w:sz="0" w:space="0" w:color="auto" w:frame="1"/>
          <w:shd w:val="clear" w:color="auto" w:fill="F7F7F8"/>
        </w:rPr>
        <w:t>int</w:t>
      </w:r>
      <w:r>
        <w:rPr>
          <w:rStyle w:val="HTMLCode"/>
          <w:rFonts w:ascii="var(--jp-code-font-family)" w:hAnsi="var(--jp-code-font-family)"/>
          <w:color w:val="11161A"/>
          <w:bdr w:val="none" w:sz="0" w:space="0" w:color="auto" w:frame="1"/>
          <w:shd w:val="clear" w:color="auto" w:fill="F7F7F8"/>
        </w:rPr>
        <w:t xml:space="preserve"> </w:t>
      </w:r>
      <w:r>
        <w:rPr>
          <w:rStyle w:val="cm-variable"/>
          <w:rFonts w:ascii="var(--jp-code-font-family)" w:eastAsiaTheme="majorEastAsia" w:hAnsi="var(--jp-code-font-family)"/>
          <w:color w:val="11161A"/>
          <w:bdr w:val="none" w:sz="0" w:space="0" w:color="auto" w:frame="1"/>
          <w:shd w:val="clear" w:color="auto" w:fill="F7F7F8"/>
        </w:rPr>
        <w:t>size</w:t>
      </w:r>
      <w:r>
        <w:rPr>
          <w:rStyle w:val="HTMLCode"/>
          <w:rFonts w:ascii="var(--jp-code-font-family)" w:hAnsi="var(--jp-code-font-family)"/>
          <w:color w:val="11161A"/>
          <w:bdr w:val="none" w:sz="0" w:space="0" w:color="auto" w:frame="1"/>
          <w:shd w:val="clear" w:color="auto" w:fill="F7F7F8"/>
        </w:rPr>
        <w:t>){</w:t>
      </w:r>
    </w:p>
    <w:p w:rsidR="00556074" w:rsidRDefault="00556074" w:rsidP="00556074">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proofErr w:type="spellStart"/>
      <w:r>
        <w:rPr>
          <w:rStyle w:val="cm-variable"/>
          <w:rFonts w:ascii="var(--jp-code-font-family)" w:eastAsiaTheme="majorEastAsia" w:hAnsi="var(--jp-code-font-family)"/>
          <w:color w:val="11161A"/>
          <w:bdr w:val="none" w:sz="0" w:space="0" w:color="auto" w:frame="1"/>
          <w:shd w:val="clear" w:color="auto" w:fill="F7F7F8"/>
        </w:rPr>
        <w:t>MyMovableClass</w:t>
      </w:r>
      <w:proofErr w:type="spellEnd"/>
      <w:r>
        <w:rPr>
          <w:rStyle w:val="HTMLCode"/>
          <w:rFonts w:ascii="var(--jp-code-font-family)" w:hAnsi="var(--jp-code-font-family)"/>
          <w:color w:val="11161A"/>
          <w:bdr w:val="none" w:sz="0" w:space="0" w:color="auto" w:frame="1"/>
          <w:shd w:val="clear" w:color="auto" w:fill="F7F7F8"/>
        </w:rPr>
        <w:t xml:space="preserve"> </w:t>
      </w:r>
      <w:r>
        <w:rPr>
          <w:rStyle w:val="cm-variable"/>
          <w:rFonts w:ascii="var(--jp-code-font-family)" w:eastAsiaTheme="majorEastAsia" w:hAnsi="var(--jp-code-font-family)"/>
          <w:color w:val="11161A"/>
          <w:bdr w:val="none" w:sz="0" w:space="0" w:color="auto" w:frame="1"/>
          <w:shd w:val="clear" w:color="auto" w:fill="F7F7F8"/>
        </w:rPr>
        <w:t>obj</w:t>
      </w:r>
      <w:r>
        <w:rPr>
          <w:rStyle w:val="HTMLCode"/>
          <w:rFonts w:ascii="var(--jp-code-font-family)" w:hAnsi="var(--jp-code-font-family)"/>
          <w:color w:val="11161A"/>
          <w:bdr w:val="none" w:sz="0" w:space="0" w:color="auto" w:frame="1"/>
          <w:shd w:val="clear" w:color="auto" w:fill="F7F7F8"/>
        </w:rPr>
        <w:t>(</w:t>
      </w:r>
      <w:r>
        <w:rPr>
          <w:rStyle w:val="cm-variable"/>
          <w:rFonts w:ascii="var(--jp-code-font-family)" w:eastAsiaTheme="majorEastAsia" w:hAnsi="var(--jp-code-font-family)"/>
          <w:color w:val="11161A"/>
          <w:bdr w:val="none" w:sz="0" w:space="0" w:color="auto" w:frame="1"/>
          <w:shd w:val="clear" w:color="auto" w:fill="F7F7F8"/>
        </w:rPr>
        <w:t>size</w:t>
      </w:r>
      <w:r>
        <w:rPr>
          <w:rStyle w:val="HTMLCode"/>
          <w:rFonts w:ascii="var(--jp-code-font-family)" w:hAnsi="var(--jp-code-font-family)"/>
          <w:color w:val="11161A"/>
          <w:bdr w:val="none" w:sz="0" w:space="0" w:color="auto" w:frame="1"/>
          <w:shd w:val="clear" w:color="auto" w:fill="F7F7F8"/>
        </w:rPr>
        <w:t xml:space="preserve">); </w:t>
      </w:r>
      <w:r>
        <w:rPr>
          <w:rStyle w:val="cm-comment"/>
          <w:rFonts w:ascii="var(--jp-code-font-family)" w:hAnsi="var(--jp-code-font-family)"/>
          <w:i/>
          <w:iCs/>
          <w:color w:val="11161A"/>
          <w:bdr w:val="none" w:sz="0" w:space="0" w:color="auto" w:frame="1"/>
          <w:shd w:val="clear" w:color="auto" w:fill="F7F7F8"/>
        </w:rPr>
        <w:t>// regular constructor</w:t>
      </w:r>
    </w:p>
    <w:p w:rsidR="00556074" w:rsidRDefault="00556074" w:rsidP="00556074">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r>
        <w:rPr>
          <w:rStyle w:val="cm-keyword"/>
          <w:rFonts w:ascii="var(--jp-code-font-family)" w:hAnsi="var(--jp-code-font-family)"/>
          <w:b/>
          <w:bCs/>
          <w:color w:val="11161A"/>
          <w:bdr w:val="none" w:sz="0" w:space="0" w:color="auto" w:frame="1"/>
          <w:shd w:val="clear" w:color="auto" w:fill="F7F7F8"/>
        </w:rPr>
        <w:t>return</w:t>
      </w:r>
      <w:r>
        <w:rPr>
          <w:rStyle w:val="HTMLCode"/>
          <w:rFonts w:ascii="var(--jp-code-font-family)" w:hAnsi="var(--jp-code-font-family)"/>
          <w:color w:val="11161A"/>
          <w:bdr w:val="none" w:sz="0" w:space="0" w:color="auto" w:frame="1"/>
          <w:shd w:val="clear" w:color="auto" w:fill="F7F7F8"/>
        </w:rPr>
        <w:t xml:space="preserve"> </w:t>
      </w:r>
      <w:r>
        <w:rPr>
          <w:rStyle w:val="cm-variable"/>
          <w:rFonts w:ascii="var(--jp-code-font-family)" w:eastAsiaTheme="majorEastAsia" w:hAnsi="var(--jp-code-font-family)"/>
          <w:color w:val="11161A"/>
          <w:bdr w:val="none" w:sz="0" w:space="0" w:color="auto" w:frame="1"/>
          <w:shd w:val="clear" w:color="auto" w:fill="F7F7F8"/>
        </w:rPr>
        <w:t>obj</w:t>
      </w:r>
      <w:r>
        <w:rPr>
          <w:rStyle w:val="HTMLCode"/>
          <w:rFonts w:ascii="var(--jp-code-font-family)" w:hAnsi="var(--jp-code-font-family)"/>
          <w:color w:val="11161A"/>
          <w:bdr w:val="none" w:sz="0" w:space="0" w:color="auto" w:frame="1"/>
          <w:shd w:val="clear" w:color="auto" w:fill="F7F7F8"/>
        </w:rPr>
        <w:t xml:space="preserve">; </w:t>
      </w:r>
      <w:r>
        <w:rPr>
          <w:rStyle w:val="cm-comment"/>
          <w:rFonts w:ascii="var(--jp-code-font-family)" w:hAnsi="var(--jp-code-font-family)"/>
          <w:i/>
          <w:iCs/>
          <w:color w:val="11161A"/>
          <w:bdr w:val="none" w:sz="0" w:space="0" w:color="auto" w:frame="1"/>
          <w:shd w:val="clear" w:color="auto" w:fill="F7F7F8"/>
        </w:rPr>
        <w:t xml:space="preserve">// return </w:t>
      </w:r>
      <w:proofErr w:type="spellStart"/>
      <w:r>
        <w:rPr>
          <w:rStyle w:val="cm-comment"/>
          <w:rFonts w:ascii="var(--jp-code-font-family)" w:hAnsi="var(--jp-code-font-family)"/>
          <w:i/>
          <w:iCs/>
          <w:color w:val="11161A"/>
          <w:bdr w:val="none" w:sz="0" w:space="0" w:color="auto" w:frame="1"/>
          <w:shd w:val="clear" w:color="auto" w:fill="F7F7F8"/>
        </w:rPr>
        <w:t>MyMovableClass</w:t>
      </w:r>
      <w:proofErr w:type="spellEnd"/>
      <w:r>
        <w:rPr>
          <w:rStyle w:val="cm-comment"/>
          <w:rFonts w:ascii="var(--jp-code-font-family)" w:hAnsi="var(--jp-code-font-family)"/>
          <w:i/>
          <w:iCs/>
          <w:color w:val="11161A"/>
          <w:bdr w:val="none" w:sz="0" w:space="0" w:color="auto" w:frame="1"/>
          <w:shd w:val="clear" w:color="auto" w:fill="F7F7F8"/>
        </w:rPr>
        <w:t xml:space="preserve"> object by value</w:t>
      </w:r>
    </w:p>
    <w:p w:rsidR="00556074" w:rsidRDefault="00556074" w:rsidP="00556074">
      <w:pPr>
        <w:pStyle w:val="HTMLPreformatted"/>
        <w:shd w:val="clear" w:color="auto" w:fill="F7F7F8"/>
        <w:rPr>
          <w:rFonts w:ascii="var(--jp-code-font-family)" w:hAnsi="var(--jp-code-font-family)"/>
          <w:color w:val="11161A"/>
        </w:rPr>
      </w:pPr>
      <w:r>
        <w:rPr>
          <w:rStyle w:val="HTMLCode"/>
          <w:rFonts w:ascii="var(--jp-code-font-family)" w:hAnsi="var(--jp-code-font-family)"/>
          <w:color w:val="11161A"/>
          <w:bdr w:val="none" w:sz="0" w:space="0" w:color="auto" w:frame="1"/>
          <w:shd w:val="clear" w:color="auto" w:fill="F7F7F8"/>
        </w:rPr>
        <w:t>}</w:t>
      </w:r>
    </w:p>
    <w:p w:rsidR="00556074" w:rsidRDefault="00556074" w:rsidP="00556074">
      <w:pPr>
        <w:pStyle w:val="NormalWeb"/>
        <w:spacing w:before="0" w:beforeAutospacing="0" w:after="0" w:afterAutospacing="0"/>
        <w:rPr>
          <w:rFonts w:ascii="Open Sans" w:hAnsi="Open Sans" w:cs="Open Sans"/>
          <w:color w:val="11161A"/>
        </w:rPr>
      </w:pPr>
      <w:r>
        <w:rPr>
          <w:rStyle w:val="Strong"/>
          <w:rFonts w:ascii="Open Sans" w:hAnsi="Open Sans" w:cs="Open Sans"/>
          <w:color w:val="11161A"/>
        </w:rPr>
        <w:t xml:space="preserve">Note that when a function returns an object by value, the compiler creates a temporary object as </w:t>
      </w:r>
      <w:proofErr w:type="gramStart"/>
      <w:r>
        <w:rPr>
          <w:rStyle w:val="Strong"/>
          <w:rFonts w:ascii="Open Sans" w:hAnsi="Open Sans" w:cs="Open Sans"/>
          <w:color w:val="11161A"/>
        </w:rPr>
        <w:t>an</w:t>
      </w:r>
      <w:proofErr w:type="gramEnd"/>
      <w:r>
        <w:rPr>
          <w:rStyle w:val="Strong"/>
          <w:rFonts w:ascii="Open Sans" w:hAnsi="Open Sans" w:cs="Open Sans"/>
          <w:color w:val="11161A"/>
        </w:rPr>
        <w:t xml:space="preserve"> </w:t>
      </w:r>
      <w:proofErr w:type="spellStart"/>
      <w:r>
        <w:rPr>
          <w:rStyle w:val="Strong"/>
          <w:rFonts w:ascii="Open Sans" w:hAnsi="Open Sans" w:cs="Open Sans"/>
          <w:color w:val="11161A"/>
        </w:rPr>
        <w:t>rvalue</w:t>
      </w:r>
      <w:proofErr w:type="spellEnd"/>
      <w:r>
        <w:rPr>
          <w:rStyle w:val="Strong"/>
          <w:rFonts w:ascii="Open Sans" w:hAnsi="Open Sans" w:cs="Open Sans"/>
          <w:color w:val="11161A"/>
        </w:rPr>
        <w:t>.</w:t>
      </w:r>
      <w:r>
        <w:rPr>
          <w:rFonts w:ascii="Open Sans" w:hAnsi="Open Sans" w:cs="Open Sans"/>
          <w:color w:val="11161A"/>
        </w:rPr>
        <w:t> Let's call this function inside main to create an </w:t>
      </w:r>
      <w:r>
        <w:rPr>
          <w:rStyle w:val="HTMLCode"/>
          <w:rFonts w:ascii="var(--jp-code-font-family)" w:hAnsi="var(--jp-code-font-family)"/>
          <w:color w:val="11161A"/>
          <w:bdr w:val="none" w:sz="0" w:space="0" w:color="auto" w:frame="1"/>
        </w:rPr>
        <w:t>obj4</w:t>
      </w:r>
      <w:r>
        <w:rPr>
          <w:rFonts w:ascii="Open Sans" w:hAnsi="Open Sans" w:cs="Open Sans"/>
          <w:color w:val="11161A"/>
        </w:rPr>
        <w:t> instance, as follows:</w:t>
      </w:r>
    </w:p>
    <w:p w:rsidR="00556074" w:rsidRDefault="00556074" w:rsidP="00556074">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cm-type"/>
          <w:rFonts w:ascii="var(--jp-code-font-family)" w:hAnsi="var(--jp-code-font-family)"/>
          <w:color w:val="11161A"/>
          <w:bdr w:val="none" w:sz="0" w:space="0" w:color="auto" w:frame="1"/>
          <w:shd w:val="clear" w:color="auto" w:fill="F7F7F8"/>
        </w:rPr>
        <w:t>int</w:t>
      </w:r>
      <w:r>
        <w:rPr>
          <w:rStyle w:val="HTMLCode"/>
          <w:rFonts w:ascii="var(--jp-code-font-family)" w:hAnsi="var(--jp-code-font-family)"/>
          <w:color w:val="11161A"/>
          <w:bdr w:val="none" w:sz="0" w:space="0" w:color="auto" w:frame="1"/>
          <w:shd w:val="clear" w:color="auto" w:fill="F7F7F8"/>
        </w:rPr>
        <w:t xml:space="preserve"> </w:t>
      </w:r>
      <w:proofErr w:type="gramStart"/>
      <w:r>
        <w:rPr>
          <w:rStyle w:val="cm-def"/>
          <w:rFonts w:ascii="var(--jp-code-font-family)" w:hAnsi="var(--jp-code-font-family)"/>
          <w:color w:val="11161A"/>
          <w:bdr w:val="none" w:sz="0" w:space="0" w:color="auto" w:frame="1"/>
          <w:shd w:val="clear" w:color="auto" w:fill="F7F7F8"/>
        </w:rPr>
        <w:t>main</w:t>
      </w:r>
      <w:r>
        <w:rPr>
          <w:rStyle w:val="HTMLCode"/>
          <w:rFonts w:ascii="var(--jp-code-font-family)" w:hAnsi="var(--jp-code-font-family)"/>
          <w:color w:val="11161A"/>
          <w:bdr w:val="none" w:sz="0" w:space="0" w:color="auto" w:frame="1"/>
          <w:shd w:val="clear" w:color="auto" w:fill="F7F7F8"/>
        </w:rPr>
        <w:t>(</w:t>
      </w:r>
      <w:proofErr w:type="gramEnd"/>
      <w:r>
        <w:rPr>
          <w:rStyle w:val="HTMLCode"/>
          <w:rFonts w:ascii="var(--jp-code-font-family)" w:hAnsi="var(--jp-code-font-family)"/>
          <w:color w:val="11161A"/>
          <w:bdr w:val="none" w:sz="0" w:space="0" w:color="auto" w:frame="1"/>
          <w:shd w:val="clear" w:color="auto" w:fill="F7F7F8"/>
        </w:rPr>
        <w:t>){</w:t>
      </w:r>
    </w:p>
    <w:p w:rsidR="00556074" w:rsidRDefault="00556074" w:rsidP="00556074">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r>
        <w:rPr>
          <w:rStyle w:val="cm-comment"/>
          <w:rFonts w:ascii="var(--jp-code-font-family)" w:hAnsi="var(--jp-code-font-family)"/>
          <w:i/>
          <w:iCs/>
          <w:color w:val="11161A"/>
          <w:bdr w:val="none" w:sz="0" w:space="0" w:color="auto" w:frame="1"/>
          <w:shd w:val="clear" w:color="auto" w:fill="F7F7F8"/>
        </w:rPr>
        <w:t>// call to copy constructor, (alternate syntax)</w:t>
      </w:r>
    </w:p>
    <w:p w:rsidR="00556074" w:rsidRDefault="00556074" w:rsidP="00556074">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proofErr w:type="spellStart"/>
      <w:r>
        <w:rPr>
          <w:rStyle w:val="cm-variable"/>
          <w:rFonts w:ascii="var(--jp-code-font-family)" w:eastAsiaTheme="majorEastAsia" w:hAnsi="var(--jp-code-font-family)"/>
          <w:color w:val="11161A"/>
          <w:bdr w:val="none" w:sz="0" w:space="0" w:color="auto" w:frame="1"/>
          <w:shd w:val="clear" w:color="auto" w:fill="F7F7F8"/>
        </w:rPr>
        <w:t>MyMovableClass</w:t>
      </w:r>
      <w:proofErr w:type="spellEnd"/>
      <w:r>
        <w:rPr>
          <w:rStyle w:val="HTMLCode"/>
          <w:rFonts w:ascii="var(--jp-code-font-family)" w:hAnsi="var(--jp-code-font-family)"/>
          <w:color w:val="11161A"/>
          <w:bdr w:val="none" w:sz="0" w:space="0" w:color="auto" w:frame="1"/>
          <w:shd w:val="clear" w:color="auto" w:fill="F7F7F8"/>
        </w:rPr>
        <w:t xml:space="preserve"> </w:t>
      </w:r>
      <w:r>
        <w:rPr>
          <w:rStyle w:val="cm-variable"/>
          <w:rFonts w:ascii="var(--jp-code-font-family)" w:eastAsiaTheme="majorEastAsia" w:hAnsi="var(--jp-code-font-family)"/>
          <w:color w:val="11161A"/>
          <w:bdr w:val="none" w:sz="0" w:space="0" w:color="auto" w:frame="1"/>
          <w:shd w:val="clear" w:color="auto" w:fill="F7F7F8"/>
        </w:rPr>
        <w:t>obj3</w:t>
      </w:r>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hAnsi="var(--jp-code-font-family)"/>
          <w:b/>
          <w:bCs/>
          <w:color w:val="11161A"/>
          <w:bdr w:val="none" w:sz="0" w:space="0" w:color="auto" w:frame="1"/>
          <w:shd w:val="clear" w:color="auto" w:fill="F7F7F8"/>
        </w:rPr>
        <w:t>=</w:t>
      </w:r>
      <w:r>
        <w:rPr>
          <w:rStyle w:val="HTMLCode"/>
          <w:rFonts w:ascii="var(--jp-code-font-family)" w:hAnsi="var(--jp-code-font-family)"/>
          <w:color w:val="11161A"/>
          <w:bdr w:val="none" w:sz="0" w:space="0" w:color="auto" w:frame="1"/>
          <w:shd w:val="clear" w:color="auto" w:fill="F7F7F8"/>
        </w:rPr>
        <w:t xml:space="preserve"> </w:t>
      </w:r>
      <w:r>
        <w:rPr>
          <w:rStyle w:val="cm-variable"/>
          <w:rFonts w:ascii="var(--jp-code-font-family)" w:eastAsiaTheme="majorEastAsia" w:hAnsi="var(--jp-code-font-family)"/>
          <w:color w:val="11161A"/>
          <w:bdr w:val="none" w:sz="0" w:space="0" w:color="auto" w:frame="1"/>
          <w:shd w:val="clear" w:color="auto" w:fill="F7F7F8"/>
        </w:rPr>
        <w:t>obj1</w:t>
      </w:r>
      <w:r>
        <w:rPr>
          <w:rStyle w:val="HTMLCode"/>
          <w:rFonts w:ascii="var(--jp-code-font-family)" w:hAnsi="var(--jp-code-font-family)"/>
          <w:color w:val="11161A"/>
          <w:bdr w:val="none" w:sz="0" w:space="0" w:color="auto" w:frame="1"/>
          <w:shd w:val="clear" w:color="auto" w:fill="F7F7F8"/>
        </w:rPr>
        <w:t>;</w:t>
      </w:r>
    </w:p>
    <w:p w:rsidR="00556074" w:rsidRDefault="00556074" w:rsidP="00556074">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r>
        <w:rPr>
          <w:rStyle w:val="cm-comment"/>
          <w:rFonts w:ascii="var(--jp-code-font-family)" w:hAnsi="var(--jp-code-font-family)"/>
          <w:i/>
          <w:iCs/>
          <w:color w:val="11161A"/>
          <w:bdr w:val="none" w:sz="0" w:space="0" w:color="auto" w:frame="1"/>
          <w:shd w:val="clear" w:color="auto" w:fill="F7F7F8"/>
        </w:rPr>
        <w:t>// Here, we are instantiating obj3 in the same statement; hence the copy assignment operator would not be called.</w:t>
      </w:r>
    </w:p>
    <w:p w:rsidR="00556074" w:rsidRDefault="00556074" w:rsidP="00556074">
      <w:pPr>
        <w:pStyle w:val="HTMLPreformatted"/>
        <w:shd w:val="clear" w:color="auto" w:fill="F7F7F8"/>
        <w:rPr>
          <w:rStyle w:val="HTMLCode"/>
          <w:rFonts w:ascii="var(--jp-code-font-family)" w:hAnsi="var(--jp-code-font-family)"/>
          <w:color w:val="11161A"/>
          <w:bdr w:val="none" w:sz="0" w:space="0" w:color="auto" w:frame="1"/>
          <w:shd w:val="clear" w:color="auto" w:fill="F7F7F8"/>
        </w:rPr>
      </w:pPr>
    </w:p>
    <w:p w:rsidR="00556074" w:rsidRDefault="00556074" w:rsidP="00556074">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proofErr w:type="spellStart"/>
      <w:r>
        <w:rPr>
          <w:rStyle w:val="cm-variable"/>
          <w:rFonts w:ascii="var(--jp-code-font-family)" w:eastAsiaTheme="majorEastAsia" w:hAnsi="var(--jp-code-font-family)"/>
          <w:color w:val="11161A"/>
          <w:bdr w:val="none" w:sz="0" w:space="0" w:color="auto" w:frame="1"/>
          <w:shd w:val="clear" w:color="auto" w:fill="F7F7F8"/>
        </w:rPr>
        <w:t>MyMovableClass</w:t>
      </w:r>
      <w:proofErr w:type="spellEnd"/>
      <w:r>
        <w:rPr>
          <w:rStyle w:val="HTMLCode"/>
          <w:rFonts w:ascii="var(--jp-code-font-family)" w:hAnsi="var(--jp-code-font-family)"/>
          <w:color w:val="11161A"/>
          <w:bdr w:val="none" w:sz="0" w:space="0" w:color="auto" w:frame="1"/>
          <w:shd w:val="clear" w:color="auto" w:fill="F7F7F8"/>
        </w:rPr>
        <w:t xml:space="preserve"> </w:t>
      </w:r>
      <w:r>
        <w:rPr>
          <w:rStyle w:val="cm-variable"/>
          <w:rFonts w:ascii="var(--jp-code-font-family)" w:eastAsiaTheme="majorEastAsia" w:hAnsi="var(--jp-code-font-family)"/>
          <w:color w:val="11161A"/>
          <w:bdr w:val="none" w:sz="0" w:space="0" w:color="auto" w:frame="1"/>
          <w:shd w:val="clear" w:color="auto" w:fill="F7F7F8"/>
        </w:rPr>
        <w:t>obj4</w:t>
      </w:r>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hAnsi="var(--jp-code-font-family)"/>
          <w:b/>
          <w:bCs/>
          <w:color w:val="11161A"/>
          <w:bdr w:val="none" w:sz="0" w:space="0" w:color="auto" w:frame="1"/>
          <w:shd w:val="clear" w:color="auto" w:fill="F7F7F8"/>
        </w:rPr>
        <w:t>=</w:t>
      </w:r>
      <w:r>
        <w:rPr>
          <w:rStyle w:val="HTMLCode"/>
          <w:rFonts w:ascii="var(--jp-code-font-family)" w:hAnsi="var(--jp-code-font-family)"/>
          <w:color w:val="11161A"/>
          <w:bdr w:val="none" w:sz="0" w:space="0" w:color="auto" w:frame="1"/>
          <w:shd w:val="clear" w:color="auto" w:fill="F7F7F8"/>
        </w:rPr>
        <w:t xml:space="preserve"> </w:t>
      </w:r>
      <w:proofErr w:type="spellStart"/>
      <w:proofErr w:type="gramStart"/>
      <w:r>
        <w:rPr>
          <w:rStyle w:val="cm-variable"/>
          <w:rFonts w:ascii="var(--jp-code-font-family)" w:eastAsiaTheme="majorEastAsia" w:hAnsi="var(--jp-code-font-family)"/>
          <w:color w:val="11161A"/>
          <w:bdr w:val="none" w:sz="0" w:space="0" w:color="auto" w:frame="1"/>
          <w:shd w:val="clear" w:color="auto" w:fill="F7F7F8"/>
        </w:rPr>
        <w:t>createObject</w:t>
      </w:r>
      <w:proofErr w:type="spellEnd"/>
      <w:r>
        <w:rPr>
          <w:rStyle w:val="HTMLCode"/>
          <w:rFonts w:ascii="var(--jp-code-font-family)" w:hAnsi="var(--jp-code-font-family)"/>
          <w:color w:val="11161A"/>
          <w:bdr w:val="none" w:sz="0" w:space="0" w:color="auto" w:frame="1"/>
          <w:shd w:val="clear" w:color="auto" w:fill="F7F7F8"/>
        </w:rPr>
        <w:t>(</w:t>
      </w:r>
      <w:proofErr w:type="gramEnd"/>
      <w:r>
        <w:rPr>
          <w:rStyle w:val="cm-number"/>
          <w:rFonts w:ascii="var(--jp-code-font-family)" w:hAnsi="var(--jp-code-font-family)"/>
          <w:color w:val="11161A"/>
          <w:bdr w:val="none" w:sz="0" w:space="0" w:color="auto" w:frame="1"/>
          <w:shd w:val="clear" w:color="auto" w:fill="F7F7F8"/>
        </w:rPr>
        <w:t>10</w:t>
      </w:r>
      <w:r>
        <w:rPr>
          <w:rStyle w:val="HTMLCode"/>
          <w:rFonts w:ascii="var(--jp-code-font-family)" w:hAnsi="var(--jp-code-font-family)"/>
          <w:color w:val="11161A"/>
          <w:bdr w:val="none" w:sz="0" w:space="0" w:color="auto" w:frame="1"/>
          <w:shd w:val="clear" w:color="auto" w:fill="F7F7F8"/>
        </w:rPr>
        <w:t>);</w:t>
      </w:r>
    </w:p>
    <w:p w:rsidR="00556074" w:rsidRDefault="00556074" w:rsidP="00556074">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r>
        <w:rPr>
          <w:rStyle w:val="cm-comment"/>
          <w:rFonts w:ascii="var(--jp-code-font-family)" w:hAnsi="var(--jp-code-font-family)"/>
          <w:i/>
          <w:iCs/>
          <w:color w:val="11161A"/>
          <w:bdr w:val="none" w:sz="0" w:space="0" w:color="auto" w:frame="1"/>
          <w:shd w:val="clear" w:color="auto" w:fill="F7F7F8"/>
        </w:rPr>
        <w:t xml:space="preserve">// </w:t>
      </w:r>
      <w:proofErr w:type="spellStart"/>
      <w:proofErr w:type="gramStart"/>
      <w:r>
        <w:rPr>
          <w:rStyle w:val="cm-comment"/>
          <w:rFonts w:ascii="var(--jp-code-font-family)" w:hAnsi="var(--jp-code-font-family)"/>
          <w:i/>
          <w:iCs/>
          <w:color w:val="11161A"/>
          <w:bdr w:val="none" w:sz="0" w:space="0" w:color="auto" w:frame="1"/>
          <w:shd w:val="clear" w:color="auto" w:fill="F7F7F8"/>
        </w:rPr>
        <w:t>createObject</w:t>
      </w:r>
      <w:proofErr w:type="spellEnd"/>
      <w:r>
        <w:rPr>
          <w:rStyle w:val="cm-comment"/>
          <w:rFonts w:ascii="var(--jp-code-font-family)" w:hAnsi="var(--jp-code-font-family)"/>
          <w:i/>
          <w:iCs/>
          <w:color w:val="11161A"/>
          <w:bdr w:val="none" w:sz="0" w:space="0" w:color="auto" w:frame="1"/>
          <w:shd w:val="clear" w:color="auto" w:fill="F7F7F8"/>
        </w:rPr>
        <w:t>(</w:t>
      </w:r>
      <w:proofErr w:type="gramEnd"/>
      <w:r>
        <w:rPr>
          <w:rStyle w:val="cm-comment"/>
          <w:rFonts w:ascii="var(--jp-code-font-family)" w:hAnsi="var(--jp-code-font-family)"/>
          <w:i/>
          <w:iCs/>
          <w:color w:val="11161A"/>
          <w:bdr w:val="none" w:sz="0" w:space="0" w:color="auto" w:frame="1"/>
          <w:shd w:val="clear" w:color="auto" w:fill="F7F7F8"/>
        </w:rPr>
        <w:t xml:space="preserve">10) returns a temporary copy of the object as an </w:t>
      </w:r>
      <w:proofErr w:type="spellStart"/>
      <w:r>
        <w:rPr>
          <w:rStyle w:val="cm-comment"/>
          <w:rFonts w:ascii="var(--jp-code-font-family)" w:hAnsi="var(--jp-code-font-family)"/>
          <w:i/>
          <w:iCs/>
          <w:color w:val="11161A"/>
          <w:bdr w:val="none" w:sz="0" w:space="0" w:color="auto" w:frame="1"/>
          <w:shd w:val="clear" w:color="auto" w:fill="F7F7F8"/>
        </w:rPr>
        <w:t>rvalue</w:t>
      </w:r>
      <w:proofErr w:type="spellEnd"/>
      <w:r>
        <w:rPr>
          <w:rStyle w:val="cm-comment"/>
          <w:rFonts w:ascii="var(--jp-code-font-family)" w:hAnsi="var(--jp-code-font-family)"/>
          <w:i/>
          <w:iCs/>
          <w:color w:val="11161A"/>
          <w:bdr w:val="none" w:sz="0" w:space="0" w:color="auto" w:frame="1"/>
          <w:shd w:val="clear" w:color="auto" w:fill="F7F7F8"/>
        </w:rPr>
        <w:t>, which is passed to the copy constructor.</w:t>
      </w:r>
    </w:p>
    <w:p w:rsidR="00556074" w:rsidRDefault="00556074" w:rsidP="00556074">
      <w:pPr>
        <w:pStyle w:val="HTMLPreformatted"/>
        <w:shd w:val="clear" w:color="auto" w:fill="F7F7F8"/>
        <w:rPr>
          <w:rStyle w:val="HTMLCode"/>
          <w:rFonts w:ascii="var(--jp-code-font-family)" w:hAnsi="var(--jp-code-font-family)"/>
          <w:color w:val="11161A"/>
          <w:bdr w:val="none" w:sz="0" w:space="0" w:color="auto" w:frame="1"/>
          <w:shd w:val="clear" w:color="auto" w:fill="F7F7F8"/>
        </w:rPr>
      </w:pPr>
    </w:p>
    <w:p w:rsidR="00556074" w:rsidRDefault="00556074" w:rsidP="00556074">
      <w:pPr>
        <w:pStyle w:val="HTMLPreformatted"/>
        <w:shd w:val="clear" w:color="auto" w:fill="F7F7F8"/>
        <w:rPr>
          <w:rStyle w:val="HTMLCode"/>
          <w:rFonts w:ascii="var(--jp-code-font-family)" w:hAnsi="var(--jp-code-font-family)"/>
          <w:color w:val="11161A"/>
          <w:bdr w:val="none" w:sz="0" w:space="0" w:color="auto" w:frame="1"/>
          <w:shd w:val="clear" w:color="auto" w:fill="F7F7F8"/>
        </w:rPr>
      </w:pPr>
    </w:p>
    <w:p w:rsidR="00556074" w:rsidRDefault="00556074" w:rsidP="00556074">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r>
        <w:rPr>
          <w:rStyle w:val="cm-comment"/>
          <w:rFonts w:ascii="var(--jp-code-font-family)" w:hAnsi="var(--jp-code-font-family)"/>
          <w:i/>
          <w:iCs/>
          <w:color w:val="11161A"/>
          <w:bdr w:val="none" w:sz="0" w:space="0" w:color="auto" w:frame="1"/>
          <w:shd w:val="clear" w:color="auto" w:fill="F7F7F8"/>
        </w:rPr>
        <w:t>/*</w:t>
      </w:r>
    </w:p>
    <w:p w:rsidR="00556074" w:rsidRDefault="00556074" w:rsidP="00556074">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r>
        <w:rPr>
          <w:rStyle w:val="cm-comment"/>
          <w:rFonts w:ascii="var(--jp-code-font-family)" w:hAnsi="var(--jp-code-font-family)"/>
          <w:i/>
          <w:iCs/>
          <w:color w:val="11161A"/>
          <w:bdr w:val="none" w:sz="0" w:space="0" w:color="auto" w:frame="1"/>
          <w:shd w:val="clear" w:color="auto" w:fill="F7F7F8"/>
        </w:rPr>
        <w:t>* You can try executing the statement below as well</w:t>
      </w:r>
    </w:p>
    <w:p w:rsidR="00556074" w:rsidRDefault="00556074" w:rsidP="00556074">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r>
        <w:rPr>
          <w:rStyle w:val="cm-comment"/>
          <w:rFonts w:ascii="var(--jp-code-font-family)" w:hAnsi="var(--jp-code-font-family)"/>
          <w:i/>
          <w:iCs/>
          <w:color w:val="11161A"/>
          <w:bdr w:val="none" w:sz="0" w:space="0" w:color="auto" w:frame="1"/>
          <w:shd w:val="clear" w:color="auto" w:fill="F7F7F8"/>
        </w:rPr>
        <w:t xml:space="preserve">* </w:t>
      </w:r>
      <w:proofErr w:type="spellStart"/>
      <w:r>
        <w:rPr>
          <w:rStyle w:val="cm-comment"/>
          <w:rFonts w:ascii="var(--jp-code-font-family)" w:hAnsi="var(--jp-code-font-family)"/>
          <w:i/>
          <w:iCs/>
          <w:color w:val="11161A"/>
          <w:bdr w:val="none" w:sz="0" w:space="0" w:color="auto" w:frame="1"/>
          <w:shd w:val="clear" w:color="auto" w:fill="F7F7F8"/>
        </w:rPr>
        <w:t>MyMovableClass</w:t>
      </w:r>
      <w:proofErr w:type="spellEnd"/>
      <w:r>
        <w:rPr>
          <w:rStyle w:val="cm-comment"/>
          <w:rFonts w:ascii="var(--jp-code-font-family)" w:hAnsi="var(--jp-code-font-family)"/>
          <w:i/>
          <w:iCs/>
          <w:color w:val="11161A"/>
          <w:bdr w:val="none" w:sz="0" w:space="0" w:color="auto" w:frame="1"/>
          <w:shd w:val="clear" w:color="auto" w:fill="F7F7F8"/>
        </w:rPr>
        <w:t xml:space="preserve"> obj4(</w:t>
      </w:r>
      <w:proofErr w:type="spellStart"/>
      <w:proofErr w:type="gramStart"/>
      <w:r>
        <w:rPr>
          <w:rStyle w:val="cm-comment"/>
          <w:rFonts w:ascii="var(--jp-code-font-family)" w:hAnsi="var(--jp-code-font-family)"/>
          <w:i/>
          <w:iCs/>
          <w:color w:val="11161A"/>
          <w:bdr w:val="none" w:sz="0" w:space="0" w:color="auto" w:frame="1"/>
          <w:shd w:val="clear" w:color="auto" w:fill="F7F7F8"/>
        </w:rPr>
        <w:t>createObject</w:t>
      </w:r>
      <w:proofErr w:type="spellEnd"/>
      <w:r>
        <w:rPr>
          <w:rStyle w:val="cm-comment"/>
          <w:rFonts w:ascii="var(--jp-code-font-family)" w:hAnsi="var(--jp-code-font-family)"/>
          <w:i/>
          <w:iCs/>
          <w:color w:val="11161A"/>
          <w:bdr w:val="none" w:sz="0" w:space="0" w:color="auto" w:frame="1"/>
          <w:shd w:val="clear" w:color="auto" w:fill="F7F7F8"/>
        </w:rPr>
        <w:t>(</w:t>
      </w:r>
      <w:proofErr w:type="gramEnd"/>
      <w:r>
        <w:rPr>
          <w:rStyle w:val="cm-comment"/>
          <w:rFonts w:ascii="var(--jp-code-font-family)" w:hAnsi="var(--jp-code-font-family)"/>
          <w:i/>
          <w:iCs/>
          <w:color w:val="11161A"/>
          <w:bdr w:val="none" w:sz="0" w:space="0" w:color="auto" w:frame="1"/>
          <w:shd w:val="clear" w:color="auto" w:fill="F7F7F8"/>
        </w:rPr>
        <w:t>10));</w:t>
      </w:r>
    </w:p>
    <w:p w:rsidR="00556074" w:rsidRDefault="00556074" w:rsidP="00556074">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r>
        <w:rPr>
          <w:rStyle w:val="cm-comment"/>
          <w:rFonts w:ascii="var(--jp-code-font-family)" w:hAnsi="var(--jp-code-font-family)"/>
          <w:i/>
          <w:iCs/>
          <w:color w:val="11161A"/>
          <w:bdr w:val="none" w:sz="0" w:space="0" w:color="auto" w:frame="1"/>
          <w:shd w:val="clear" w:color="auto" w:fill="F7F7F8"/>
        </w:rPr>
        <w:t>*/</w:t>
      </w:r>
    </w:p>
    <w:p w:rsidR="00556074" w:rsidRDefault="00556074" w:rsidP="00556074">
      <w:pPr>
        <w:pStyle w:val="HTMLPreformatted"/>
        <w:shd w:val="clear" w:color="auto" w:fill="F7F7F8"/>
        <w:rPr>
          <w:rStyle w:val="HTMLCode"/>
          <w:rFonts w:ascii="var(--jp-code-font-family)" w:hAnsi="var(--jp-code-font-family)"/>
          <w:color w:val="11161A"/>
          <w:bdr w:val="none" w:sz="0" w:space="0" w:color="auto" w:frame="1"/>
          <w:shd w:val="clear" w:color="auto" w:fill="F7F7F8"/>
        </w:rPr>
      </w:pPr>
    </w:p>
    <w:p w:rsidR="00556074" w:rsidRDefault="00556074" w:rsidP="00556074">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r>
        <w:rPr>
          <w:rStyle w:val="cm-keyword"/>
          <w:rFonts w:ascii="var(--jp-code-font-family)" w:hAnsi="var(--jp-code-font-family)"/>
          <w:b/>
          <w:bCs/>
          <w:color w:val="11161A"/>
          <w:bdr w:val="none" w:sz="0" w:space="0" w:color="auto" w:frame="1"/>
          <w:shd w:val="clear" w:color="auto" w:fill="F7F7F8"/>
        </w:rPr>
        <w:t>return</w:t>
      </w:r>
      <w:r>
        <w:rPr>
          <w:rStyle w:val="HTMLCode"/>
          <w:rFonts w:ascii="var(--jp-code-font-family)" w:hAnsi="var(--jp-code-font-family)"/>
          <w:color w:val="11161A"/>
          <w:bdr w:val="none" w:sz="0" w:space="0" w:color="auto" w:frame="1"/>
          <w:shd w:val="clear" w:color="auto" w:fill="F7F7F8"/>
        </w:rPr>
        <w:t xml:space="preserve"> </w:t>
      </w:r>
      <w:r>
        <w:rPr>
          <w:rStyle w:val="cm-number"/>
          <w:rFonts w:ascii="var(--jp-code-font-family)" w:hAnsi="var(--jp-code-font-family)"/>
          <w:color w:val="11161A"/>
          <w:bdr w:val="none" w:sz="0" w:space="0" w:color="auto" w:frame="1"/>
          <w:shd w:val="clear" w:color="auto" w:fill="F7F7F8"/>
        </w:rPr>
        <w:t>0</w:t>
      </w:r>
      <w:r>
        <w:rPr>
          <w:rStyle w:val="HTMLCode"/>
          <w:rFonts w:ascii="var(--jp-code-font-family)" w:hAnsi="var(--jp-code-font-family)"/>
          <w:color w:val="11161A"/>
          <w:bdr w:val="none" w:sz="0" w:space="0" w:color="auto" w:frame="1"/>
          <w:shd w:val="clear" w:color="auto" w:fill="F7F7F8"/>
        </w:rPr>
        <w:t>;</w:t>
      </w:r>
    </w:p>
    <w:p w:rsidR="00556074" w:rsidRDefault="00556074" w:rsidP="00556074">
      <w:pPr>
        <w:pStyle w:val="HTMLPreformatted"/>
        <w:shd w:val="clear" w:color="auto" w:fill="F7F7F8"/>
        <w:rPr>
          <w:rFonts w:ascii="var(--jp-code-font-family)" w:hAnsi="var(--jp-code-font-family)"/>
          <w:color w:val="11161A"/>
        </w:rPr>
      </w:pPr>
      <w:r>
        <w:rPr>
          <w:rStyle w:val="HTMLCode"/>
          <w:rFonts w:ascii="var(--jp-code-font-family)" w:hAnsi="var(--jp-code-font-family)"/>
          <w:color w:val="11161A"/>
          <w:bdr w:val="none" w:sz="0" w:space="0" w:color="auto" w:frame="1"/>
          <w:shd w:val="clear" w:color="auto" w:fill="F7F7F8"/>
        </w:rPr>
        <w:t>}</w:t>
      </w:r>
    </w:p>
    <w:p w:rsidR="00556074" w:rsidRDefault="00556074" w:rsidP="00556074">
      <w:pPr>
        <w:pStyle w:val="NormalWeb"/>
        <w:spacing w:before="0" w:beforeAutospacing="0" w:after="0" w:afterAutospacing="0"/>
        <w:rPr>
          <w:rFonts w:ascii="Open Sans" w:hAnsi="Open Sans" w:cs="Open Sans"/>
          <w:color w:val="11161A"/>
        </w:rPr>
      </w:pPr>
      <w:r>
        <w:rPr>
          <w:rFonts w:ascii="Open Sans" w:hAnsi="Open Sans" w:cs="Open Sans"/>
          <w:color w:val="11161A"/>
        </w:rPr>
        <w:lastRenderedPageBreak/>
        <w:t>In the </w:t>
      </w:r>
      <w:r>
        <w:rPr>
          <w:rStyle w:val="HTMLCode"/>
          <w:rFonts w:ascii="var(--jp-code-font-family)" w:hAnsi="var(--jp-code-font-family)"/>
          <w:color w:val="11161A"/>
          <w:bdr w:val="none" w:sz="0" w:space="0" w:color="auto" w:frame="1"/>
        </w:rPr>
        <w:t>main</w:t>
      </w:r>
      <w:r>
        <w:rPr>
          <w:rFonts w:ascii="Open Sans" w:hAnsi="Open Sans" w:cs="Open Sans"/>
          <w:color w:val="11161A"/>
        </w:rPr>
        <w:t> above, the returned value of </w:t>
      </w:r>
      <w:proofErr w:type="spellStart"/>
      <w:proofErr w:type="gramStart"/>
      <w:r>
        <w:rPr>
          <w:rStyle w:val="HTMLCode"/>
          <w:rFonts w:ascii="var(--jp-code-font-family)" w:hAnsi="var(--jp-code-font-family)"/>
          <w:color w:val="11161A"/>
          <w:bdr w:val="none" w:sz="0" w:space="0" w:color="auto" w:frame="1"/>
        </w:rPr>
        <w:t>createObject</w:t>
      </w:r>
      <w:proofErr w:type="spellEnd"/>
      <w:r>
        <w:rPr>
          <w:rStyle w:val="HTMLCode"/>
          <w:rFonts w:ascii="var(--jp-code-font-family)" w:hAnsi="var(--jp-code-font-family)"/>
          <w:color w:val="11161A"/>
          <w:bdr w:val="none" w:sz="0" w:space="0" w:color="auto" w:frame="1"/>
        </w:rPr>
        <w:t>(</w:t>
      </w:r>
      <w:proofErr w:type="gramEnd"/>
      <w:r>
        <w:rPr>
          <w:rStyle w:val="HTMLCode"/>
          <w:rFonts w:ascii="var(--jp-code-font-family)" w:hAnsi="var(--jp-code-font-family)"/>
          <w:color w:val="11161A"/>
          <w:bdr w:val="none" w:sz="0" w:space="0" w:color="auto" w:frame="1"/>
        </w:rPr>
        <w:t>10)</w:t>
      </w:r>
      <w:r>
        <w:rPr>
          <w:rFonts w:ascii="Open Sans" w:hAnsi="Open Sans" w:cs="Open Sans"/>
          <w:color w:val="11161A"/>
        </w:rPr>
        <w:t> is passed to the copy constructor. The function </w:t>
      </w:r>
      <w:proofErr w:type="spellStart"/>
      <w:proofErr w:type="gramStart"/>
      <w:r>
        <w:rPr>
          <w:rStyle w:val="HTMLCode"/>
          <w:rFonts w:ascii="var(--jp-code-font-family)" w:hAnsi="var(--jp-code-font-family)"/>
          <w:color w:val="11161A"/>
          <w:bdr w:val="none" w:sz="0" w:space="0" w:color="auto" w:frame="1"/>
        </w:rPr>
        <w:t>createObject</w:t>
      </w:r>
      <w:proofErr w:type="spellEnd"/>
      <w:r>
        <w:rPr>
          <w:rStyle w:val="HTMLCode"/>
          <w:rFonts w:ascii="var(--jp-code-font-family)" w:hAnsi="var(--jp-code-font-family)"/>
          <w:color w:val="11161A"/>
          <w:bdr w:val="none" w:sz="0" w:space="0" w:color="auto" w:frame="1"/>
        </w:rPr>
        <w:t>(</w:t>
      </w:r>
      <w:proofErr w:type="gramEnd"/>
      <w:r>
        <w:rPr>
          <w:rStyle w:val="HTMLCode"/>
          <w:rFonts w:ascii="var(--jp-code-font-family)" w:hAnsi="var(--jp-code-font-family)"/>
          <w:color w:val="11161A"/>
          <w:bdr w:val="none" w:sz="0" w:space="0" w:color="auto" w:frame="1"/>
        </w:rPr>
        <w:t>)</w:t>
      </w:r>
      <w:r>
        <w:rPr>
          <w:rFonts w:ascii="Open Sans" w:hAnsi="Open Sans" w:cs="Open Sans"/>
          <w:color w:val="11161A"/>
        </w:rPr>
        <w:t> returns an instance of </w:t>
      </w:r>
      <w:proofErr w:type="spellStart"/>
      <w:r>
        <w:rPr>
          <w:rStyle w:val="HTMLCode"/>
          <w:rFonts w:ascii="var(--jp-code-font-family)" w:hAnsi="var(--jp-code-font-family)"/>
          <w:color w:val="11161A"/>
          <w:bdr w:val="none" w:sz="0" w:space="0" w:color="auto" w:frame="1"/>
        </w:rPr>
        <w:t>MyMovableClass</w:t>
      </w:r>
      <w:proofErr w:type="spellEnd"/>
      <w:r>
        <w:rPr>
          <w:rFonts w:ascii="Open Sans" w:hAnsi="Open Sans" w:cs="Open Sans"/>
          <w:color w:val="11161A"/>
        </w:rPr>
        <w:t xml:space="preserve"> by value. In such a case, the compiler creates a temporary copy of the object as </w:t>
      </w:r>
      <w:proofErr w:type="gramStart"/>
      <w:r>
        <w:rPr>
          <w:rFonts w:ascii="Open Sans" w:hAnsi="Open Sans" w:cs="Open Sans"/>
          <w:color w:val="11161A"/>
        </w:rPr>
        <w:t>an</w:t>
      </w:r>
      <w:proofErr w:type="gramEnd"/>
      <w:r>
        <w:rPr>
          <w:rFonts w:ascii="Open Sans" w:hAnsi="Open Sans" w:cs="Open Sans"/>
          <w:color w:val="11161A"/>
        </w:rPr>
        <w:t xml:space="preserve"> </w:t>
      </w:r>
      <w:proofErr w:type="spellStart"/>
      <w:r>
        <w:rPr>
          <w:rFonts w:ascii="Open Sans" w:hAnsi="Open Sans" w:cs="Open Sans"/>
          <w:color w:val="11161A"/>
        </w:rPr>
        <w:t>rvalue</w:t>
      </w:r>
      <w:proofErr w:type="spellEnd"/>
      <w:r>
        <w:rPr>
          <w:rFonts w:ascii="Open Sans" w:hAnsi="Open Sans" w:cs="Open Sans"/>
          <w:color w:val="11161A"/>
        </w:rPr>
        <w:t>, which is passed to the copy constructor.</w:t>
      </w:r>
    </w:p>
    <w:p w:rsidR="00556074" w:rsidRDefault="00556074" w:rsidP="00556074">
      <w:pPr>
        <w:pStyle w:val="NormalWeb"/>
        <w:spacing w:before="0" w:beforeAutospacing="0" w:after="0" w:afterAutospacing="0"/>
        <w:rPr>
          <w:rFonts w:ascii="Open Sans" w:hAnsi="Open Sans" w:cs="Open Sans"/>
          <w:i/>
          <w:iCs/>
          <w:color w:val="11161A"/>
        </w:rPr>
      </w:pPr>
      <w:r>
        <w:rPr>
          <w:rStyle w:val="Strong"/>
          <w:rFonts w:ascii="Open Sans" w:hAnsi="Open Sans" w:cs="Open Sans"/>
          <w:i/>
          <w:iCs/>
          <w:color w:val="11161A"/>
        </w:rPr>
        <w:t>A special call to copy constructor</w:t>
      </w:r>
      <w:r>
        <w:rPr>
          <w:rFonts w:ascii="Open Sans" w:hAnsi="Open Sans" w:cs="Open Sans"/>
          <w:i/>
          <w:iCs/>
          <w:color w:val="11161A"/>
        </w:rPr>
        <w:br/>
        <w:t>Try compiling and then running the </w:t>
      </w:r>
      <w:r>
        <w:rPr>
          <w:rStyle w:val="HTMLCode"/>
          <w:rFonts w:ascii="var(--jp-code-font-family)" w:hAnsi="var(--jp-code-font-family)"/>
          <w:i/>
          <w:iCs/>
          <w:color w:val="11161A"/>
          <w:bdr w:val="none" w:sz="0" w:space="0" w:color="auto" w:frame="1"/>
        </w:rPr>
        <w:t>rule_of_three.cpp</w:t>
      </w:r>
      <w:r>
        <w:rPr>
          <w:rFonts w:ascii="Open Sans" w:hAnsi="Open Sans" w:cs="Open Sans"/>
          <w:i/>
          <w:iCs/>
          <w:color w:val="11161A"/>
        </w:rPr>
        <w:t> to notice that </w:t>
      </w:r>
      <w:proofErr w:type="spellStart"/>
      <w:r>
        <w:rPr>
          <w:rStyle w:val="HTMLCode"/>
          <w:rFonts w:ascii="var(--jp-code-font-family)" w:hAnsi="var(--jp-code-font-family)"/>
          <w:i/>
          <w:iCs/>
          <w:color w:val="11161A"/>
          <w:bdr w:val="none" w:sz="0" w:space="0" w:color="auto" w:frame="1"/>
        </w:rPr>
        <w:t>MyMovableClass</w:t>
      </w:r>
      <w:proofErr w:type="spellEnd"/>
      <w:r>
        <w:rPr>
          <w:rStyle w:val="HTMLCode"/>
          <w:rFonts w:ascii="var(--jp-code-font-family)" w:hAnsi="var(--jp-code-font-family)"/>
          <w:i/>
          <w:iCs/>
          <w:color w:val="11161A"/>
          <w:bdr w:val="none" w:sz="0" w:space="0" w:color="auto" w:frame="1"/>
        </w:rPr>
        <w:t xml:space="preserve"> obj4 = </w:t>
      </w:r>
      <w:proofErr w:type="spellStart"/>
      <w:proofErr w:type="gramStart"/>
      <w:r>
        <w:rPr>
          <w:rStyle w:val="HTMLCode"/>
          <w:rFonts w:ascii="var(--jp-code-font-family)" w:hAnsi="var(--jp-code-font-family)"/>
          <w:i/>
          <w:iCs/>
          <w:color w:val="11161A"/>
          <w:bdr w:val="none" w:sz="0" w:space="0" w:color="auto" w:frame="1"/>
        </w:rPr>
        <w:t>createObject</w:t>
      </w:r>
      <w:proofErr w:type="spellEnd"/>
      <w:r>
        <w:rPr>
          <w:rStyle w:val="HTMLCode"/>
          <w:rFonts w:ascii="var(--jp-code-font-family)" w:hAnsi="var(--jp-code-font-family)"/>
          <w:i/>
          <w:iCs/>
          <w:color w:val="11161A"/>
          <w:bdr w:val="none" w:sz="0" w:space="0" w:color="auto" w:frame="1"/>
        </w:rPr>
        <w:t>(</w:t>
      </w:r>
      <w:proofErr w:type="gramEnd"/>
      <w:r>
        <w:rPr>
          <w:rStyle w:val="HTMLCode"/>
          <w:rFonts w:ascii="var(--jp-code-font-family)" w:hAnsi="var(--jp-code-font-family)"/>
          <w:i/>
          <w:iCs/>
          <w:color w:val="11161A"/>
          <w:bdr w:val="none" w:sz="0" w:space="0" w:color="auto" w:frame="1"/>
        </w:rPr>
        <w:t>10);</w:t>
      </w:r>
      <w:r>
        <w:rPr>
          <w:rFonts w:ascii="Open Sans" w:hAnsi="Open Sans" w:cs="Open Sans"/>
          <w:i/>
          <w:iCs/>
          <w:color w:val="11161A"/>
        </w:rPr>
        <w:t> would not print the </w:t>
      </w:r>
      <w:proofErr w:type="spellStart"/>
      <w:r>
        <w:rPr>
          <w:rStyle w:val="HTMLCode"/>
          <w:rFonts w:ascii="var(--jp-code-font-family)" w:hAnsi="var(--jp-code-font-family)"/>
          <w:i/>
          <w:iCs/>
          <w:color w:val="11161A"/>
          <w:bdr w:val="none" w:sz="0" w:space="0" w:color="auto" w:frame="1"/>
        </w:rPr>
        <w:t>cout</w:t>
      </w:r>
      <w:proofErr w:type="spellEnd"/>
      <w:r>
        <w:rPr>
          <w:rFonts w:ascii="Open Sans" w:hAnsi="Open Sans" w:cs="Open Sans"/>
          <w:i/>
          <w:iCs/>
          <w:color w:val="11161A"/>
        </w:rPr>
        <w:t> statement of copy constructor on the console. This is because the copy constructor is called on the temporary object.</w:t>
      </w:r>
    </w:p>
    <w:p w:rsidR="00556074" w:rsidRDefault="00556074" w:rsidP="00556074">
      <w:pPr>
        <w:pStyle w:val="NormalWeb"/>
        <w:spacing w:before="0" w:beforeAutospacing="0" w:after="0" w:afterAutospacing="0"/>
        <w:rPr>
          <w:rFonts w:ascii="Open Sans" w:hAnsi="Open Sans" w:cs="Open Sans"/>
          <w:color w:val="11161A"/>
        </w:rPr>
      </w:pPr>
      <w:r>
        <w:rPr>
          <w:rFonts w:ascii="Open Sans" w:hAnsi="Open Sans" w:cs="Open Sans"/>
          <w:color w:val="11161A"/>
        </w:rPr>
        <w:t>In our current class design, while creating </w:t>
      </w:r>
      <w:r>
        <w:rPr>
          <w:rStyle w:val="HTMLCode"/>
          <w:rFonts w:ascii="var(--jp-code-font-family)" w:hAnsi="var(--jp-code-font-family)"/>
          <w:color w:val="11161A"/>
          <w:bdr w:val="none" w:sz="0" w:space="0" w:color="auto" w:frame="1"/>
        </w:rPr>
        <w:t>obj4</w:t>
      </w:r>
      <w:r>
        <w:rPr>
          <w:rFonts w:ascii="Open Sans" w:hAnsi="Open Sans" w:cs="Open Sans"/>
          <w:color w:val="11161A"/>
        </w:rPr>
        <w:t>, the data is dynamically allocated on the stack, which is then copied from the temporary object to its target destination. This means that </w:t>
      </w:r>
      <w:r>
        <w:rPr>
          <w:rStyle w:val="Strong"/>
          <w:rFonts w:ascii="Open Sans" w:hAnsi="Open Sans" w:cs="Open Sans"/>
          <w:color w:val="11161A"/>
        </w:rPr>
        <w:t>two expensive memory operations</w:t>
      </w:r>
      <w:r>
        <w:rPr>
          <w:rFonts w:ascii="Open Sans" w:hAnsi="Open Sans" w:cs="Open Sans"/>
          <w:color w:val="11161A"/>
        </w:rPr>
        <w:t xml:space="preserve"> are performed with the first occurring during the creation of the temporary </w:t>
      </w:r>
      <w:proofErr w:type="spellStart"/>
      <w:r>
        <w:rPr>
          <w:rFonts w:ascii="Open Sans" w:hAnsi="Open Sans" w:cs="Open Sans"/>
          <w:color w:val="11161A"/>
        </w:rPr>
        <w:t>rvalue</w:t>
      </w:r>
      <w:proofErr w:type="spellEnd"/>
      <w:r>
        <w:rPr>
          <w:rFonts w:ascii="Open Sans" w:hAnsi="Open Sans" w:cs="Open Sans"/>
          <w:color w:val="11161A"/>
        </w:rPr>
        <w:t xml:space="preserve"> and the second during the execution of the copy constructor. The similar two expensive memory operations would be performed with the assignment operator if we execute the following statement inside </w:t>
      </w:r>
      <w:r>
        <w:rPr>
          <w:rStyle w:val="HTMLCode"/>
          <w:rFonts w:ascii="var(--jp-code-font-family)" w:hAnsi="var(--jp-code-font-family)"/>
          <w:color w:val="11161A"/>
          <w:bdr w:val="none" w:sz="0" w:space="0" w:color="auto" w:frame="1"/>
        </w:rPr>
        <w:t>main</w:t>
      </w:r>
      <w:r>
        <w:rPr>
          <w:rFonts w:ascii="Open Sans" w:hAnsi="Open Sans" w:cs="Open Sans"/>
          <w:color w:val="11161A"/>
        </w:rPr>
        <w:t>:</w:t>
      </w:r>
    </w:p>
    <w:p w:rsidR="00556074" w:rsidRDefault="00556074" w:rsidP="00556074">
      <w:pPr>
        <w:pStyle w:val="HTMLPreformatted"/>
        <w:shd w:val="clear" w:color="auto" w:fill="F7F7F8"/>
        <w:rPr>
          <w:rStyle w:val="HTMLCode"/>
          <w:rFonts w:ascii="var(--jp-code-font-family)" w:hAnsi="var(--jp-code-font-family)"/>
          <w:color w:val="11161A"/>
          <w:bdr w:val="none" w:sz="0" w:space="0" w:color="auto" w:frame="1"/>
          <w:shd w:val="clear" w:color="auto" w:fill="F7F7F8"/>
        </w:rPr>
      </w:pPr>
      <w:proofErr w:type="spellStart"/>
      <w:r>
        <w:rPr>
          <w:rStyle w:val="cm-variable"/>
          <w:rFonts w:ascii="var(--jp-code-font-family)" w:eastAsiaTheme="majorEastAsia" w:hAnsi="var(--jp-code-font-family)"/>
          <w:color w:val="11161A"/>
          <w:bdr w:val="none" w:sz="0" w:space="0" w:color="auto" w:frame="1"/>
          <w:shd w:val="clear" w:color="auto" w:fill="F7F7F8"/>
        </w:rPr>
        <w:t>MyMovableClass</w:t>
      </w:r>
      <w:proofErr w:type="spellEnd"/>
      <w:r>
        <w:rPr>
          <w:rStyle w:val="HTMLCode"/>
          <w:rFonts w:ascii="var(--jp-code-font-family)" w:hAnsi="var(--jp-code-font-family)"/>
          <w:color w:val="11161A"/>
          <w:bdr w:val="none" w:sz="0" w:space="0" w:color="auto" w:frame="1"/>
          <w:shd w:val="clear" w:color="auto" w:fill="F7F7F8"/>
        </w:rPr>
        <w:t xml:space="preserve"> </w:t>
      </w:r>
      <w:r>
        <w:rPr>
          <w:rStyle w:val="cm-variable"/>
          <w:rFonts w:ascii="var(--jp-code-font-family)" w:eastAsiaTheme="majorEastAsia" w:hAnsi="var(--jp-code-font-family)"/>
          <w:color w:val="11161A"/>
          <w:bdr w:val="none" w:sz="0" w:space="0" w:color="auto" w:frame="1"/>
          <w:shd w:val="clear" w:color="auto" w:fill="F7F7F8"/>
        </w:rPr>
        <w:t>obj4</w:t>
      </w:r>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hAnsi="var(--jp-code-font-family)"/>
          <w:b/>
          <w:bCs/>
          <w:color w:val="11161A"/>
          <w:bdr w:val="none" w:sz="0" w:space="0" w:color="auto" w:frame="1"/>
          <w:shd w:val="clear" w:color="auto" w:fill="F7F7F8"/>
        </w:rPr>
        <w:t>=</w:t>
      </w:r>
      <w:r>
        <w:rPr>
          <w:rStyle w:val="HTMLCode"/>
          <w:rFonts w:ascii="var(--jp-code-font-family)" w:hAnsi="var(--jp-code-font-family)"/>
          <w:color w:val="11161A"/>
          <w:bdr w:val="none" w:sz="0" w:space="0" w:color="auto" w:frame="1"/>
          <w:shd w:val="clear" w:color="auto" w:fill="F7F7F8"/>
        </w:rPr>
        <w:t xml:space="preserve"> </w:t>
      </w:r>
      <w:proofErr w:type="spellStart"/>
      <w:proofErr w:type="gramStart"/>
      <w:r>
        <w:rPr>
          <w:rStyle w:val="cm-variable"/>
          <w:rFonts w:ascii="var(--jp-code-font-family)" w:eastAsiaTheme="majorEastAsia" w:hAnsi="var(--jp-code-font-family)"/>
          <w:color w:val="11161A"/>
          <w:bdr w:val="none" w:sz="0" w:space="0" w:color="auto" w:frame="1"/>
          <w:shd w:val="clear" w:color="auto" w:fill="F7F7F8"/>
        </w:rPr>
        <w:t>createObject</w:t>
      </w:r>
      <w:proofErr w:type="spellEnd"/>
      <w:r>
        <w:rPr>
          <w:rStyle w:val="HTMLCode"/>
          <w:rFonts w:ascii="var(--jp-code-font-family)" w:hAnsi="var(--jp-code-font-family)"/>
          <w:color w:val="11161A"/>
          <w:bdr w:val="none" w:sz="0" w:space="0" w:color="auto" w:frame="1"/>
          <w:shd w:val="clear" w:color="auto" w:fill="F7F7F8"/>
        </w:rPr>
        <w:t>(</w:t>
      </w:r>
      <w:proofErr w:type="gramEnd"/>
      <w:r>
        <w:rPr>
          <w:rStyle w:val="cm-number"/>
          <w:rFonts w:ascii="var(--jp-code-font-family)" w:hAnsi="var(--jp-code-font-family)"/>
          <w:color w:val="11161A"/>
          <w:bdr w:val="none" w:sz="0" w:space="0" w:color="auto" w:frame="1"/>
          <w:shd w:val="clear" w:color="auto" w:fill="F7F7F8"/>
        </w:rPr>
        <w:t>10</w:t>
      </w:r>
      <w:r>
        <w:rPr>
          <w:rStyle w:val="HTMLCode"/>
          <w:rFonts w:ascii="var(--jp-code-font-family)" w:hAnsi="var(--jp-code-font-family)"/>
          <w:color w:val="11161A"/>
          <w:bdr w:val="none" w:sz="0" w:space="0" w:color="auto" w:frame="1"/>
          <w:shd w:val="clear" w:color="auto" w:fill="F7F7F8"/>
        </w:rPr>
        <w:t xml:space="preserve">); </w:t>
      </w:r>
      <w:r>
        <w:rPr>
          <w:rStyle w:val="cm-comment"/>
          <w:rFonts w:ascii="var(--jp-code-font-family)" w:hAnsi="var(--jp-code-font-family)"/>
          <w:i/>
          <w:iCs/>
          <w:color w:val="11161A"/>
          <w:bdr w:val="none" w:sz="0" w:space="0" w:color="auto" w:frame="1"/>
          <w:shd w:val="clear" w:color="auto" w:fill="F7F7F8"/>
        </w:rPr>
        <w:t>// Don't write this statement if you have already written it before</w:t>
      </w:r>
    </w:p>
    <w:p w:rsidR="00556074" w:rsidRDefault="00556074" w:rsidP="00556074">
      <w:pPr>
        <w:pStyle w:val="HTMLPreformatted"/>
        <w:shd w:val="clear" w:color="auto" w:fill="F7F7F8"/>
        <w:rPr>
          <w:rFonts w:ascii="var(--jp-code-font-family)" w:hAnsi="var(--jp-code-font-family)"/>
          <w:color w:val="11161A"/>
        </w:rPr>
      </w:pPr>
      <w:r>
        <w:rPr>
          <w:rStyle w:val="cm-variable"/>
          <w:rFonts w:ascii="var(--jp-code-font-family)" w:eastAsiaTheme="majorEastAsia" w:hAnsi="var(--jp-code-font-family)"/>
          <w:color w:val="11161A"/>
          <w:bdr w:val="none" w:sz="0" w:space="0" w:color="auto" w:frame="1"/>
          <w:shd w:val="clear" w:color="auto" w:fill="F7F7F8"/>
        </w:rPr>
        <w:t>obj4</w:t>
      </w:r>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hAnsi="var(--jp-code-font-family)"/>
          <w:b/>
          <w:bCs/>
          <w:color w:val="11161A"/>
          <w:bdr w:val="none" w:sz="0" w:space="0" w:color="auto" w:frame="1"/>
          <w:shd w:val="clear" w:color="auto" w:fill="F7F7F8"/>
        </w:rPr>
        <w:t>=</w:t>
      </w:r>
      <w:r>
        <w:rPr>
          <w:rStyle w:val="HTMLCode"/>
          <w:rFonts w:ascii="var(--jp-code-font-family)" w:hAnsi="var(--jp-code-font-family)"/>
          <w:color w:val="11161A"/>
          <w:bdr w:val="none" w:sz="0" w:space="0" w:color="auto" w:frame="1"/>
          <w:shd w:val="clear" w:color="auto" w:fill="F7F7F8"/>
        </w:rPr>
        <w:t xml:space="preserve"> </w:t>
      </w:r>
      <w:proofErr w:type="spellStart"/>
      <w:proofErr w:type="gramStart"/>
      <w:r>
        <w:rPr>
          <w:rStyle w:val="cm-variable"/>
          <w:rFonts w:ascii="var(--jp-code-font-family)" w:eastAsiaTheme="majorEastAsia" w:hAnsi="var(--jp-code-font-family)"/>
          <w:color w:val="11161A"/>
          <w:bdr w:val="none" w:sz="0" w:space="0" w:color="auto" w:frame="1"/>
          <w:shd w:val="clear" w:color="auto" w:fill="F7F7F8"/>
        </w:rPr>
        <w:t>createObject</w:t>
      </w:r>
      <w:proofErr w:type="spellEnd"/>
      <w:r>
        <w:rPr>
          <w:rStyle w:val="HTMLCode"/>
          <w:rFonts w:ascii="var(--jp-code-font-family)" w:hAnsi="var(--jp-code-font-family)"/>
          <w:color w:val="11161A"/>
          <w:bdr w:val="none" w:sz="0" w:space="0" w:color="auto" w:frame="1"/>
          <w:shd w:val="clear" w:color="auto" w:fill="F7F7F8"/>
        </w:rPr>
        <w:t>(</w:t>
      </w:r>
      <w:proofErr w:type="gramEnd"/>
      <w:r>
        <w:rPr>
          <w:rStyle w:val="cm-number"/>
          <w:rFonts w:ascii="var(--jp-code-font-family)" w:hAnsi="var(--jp-code-font-family)"/>
          <w:color w:val="11161A"/>
          <w:bdr w:val="none" w:sz="0" w:space="0" w:color="auto" w:frame="1"/>
          <w:shd w:val="clear" w:color="auto" w:fill="F7F7F8"/>
        </w:rPr>
        <w:t>10</w:t>
      </w:r>
      <w:r>
        <w:rPr>
          <w:rStyle w:val="HTMLCode"/>
          <w:rFonts w:ascii="var(--jp-code-font-family)" w:hAnsi="var(--jp-code-font-family)"/>
          <w:color w:val="11161A"/>
          <w:bdr w:val="none" w:sz="0" w:space="0" w:color="auto" w:frame="1"/>
          <w:shd w:val="clear" w:color="auto" w:fill="F7F7F8"/>
        </w:rPr>
        <w:t xml:space="preserve">); </w:t>
      </w:r>
      <w:r>
        <w:rPr>
          <w:rStyle w:val="cm-comment"/>
          <w:rFonts w:ascii="var(--jp-code-font-family)" w:hAnsi="var(--jp-code-font-family)"/>
          <w:i/>
          <w:iCs/>
          <w:color w:val="11161A"/>
          <w:bdr w:val="none" w:sz="0" w:space="0" w:color="auto" w:frame="1"/>
          <w:shd w:val="clear" w:color="auto" w:fill="F7F7F8"/>
        </w:rPr>
        <w:t>// call to copy assignment operator</w:t>
      </w:r>
    </w:p>
    <w:p w:rsidR="00556074" w:rsidRDefault="00556074" w:rsidP="00556074">
      <w:pPr>
        <w:pStyle w:val="NormalWeb"/>
        <w:spacing w:before="0" w:beforeAutospacing="0" w:after="0" w:afterAutospacing="0"/>
        <w:rPr>
          <w:rFonts w:ascii="Open Sans" w:hAnsi="Open Sans" w:cs="Open Sans"/>
          <w:color w:val="11161A"/>
        </w:rPr>
      </w:pPr>
      <w:r>
        <w:rPr>
          <w:rFonts w:ascii="Open Sans" w:hAnsi="Open Sans" w:cs="Open Sans"/>
          <w:color w:val="11161A"/>
        </w:rPr>
        <w:t>In the above call to copy assignment operator, it would first erase the memory of </w:t>
      </w:r>
      <w:r>
        <w:rPr>
          <w:rStyle w:val="HTMLCode"/>
          <w:rFonts w:ascii="var(--jp-code-font-family)" w:hAnsi="var(--jp-code-font-family)"/>
          <w:color w:val="11161A"/>
          <w:bdr w:val="none" w:sz="0" w:space="0" w:color="auto" w:frame="1"/>
        </w:rPr>
        <w:t>obj4</w:t>
      </w:r>
      <w:r>
        <w:rPr>
          <w:rFonts w:ascii="Open Sans" w:hAnsi="Open Sans" w:cs="Open Sans"/>
          <w:color w:val="11161A"/>
        </w:rPr>
        <w:t>, then reallocate it during the creation of the temporary object; and then copy the data from the temporary object to </w:t>
      </w:r>
      <w:r>
        <w:rPr>
          <w:rStyle w:val="HTMLCode"/>
          <w:rFonts w:ascii="var(--jp-code-font-family)" w:hAnsi="var(--jp-code-font-family)"/>
          <w:color w:val="11161A"/>
          <w:bdr w:val="none" w:sz="0" w:space="0" w:color="auto" w:frame="1"/>
        </w:rPr>
        <w:t>obj4</w:t>
      </w:r>
      <w:r>
        <w:rPr>
          <w:rFonts w:ascii="Open Sans" w:hAnsi="Open Sans" w:cs="Open Sans"/>
          <w:color w:val="11161A"/>
        </w:rPr>
        <w:t>.</w:t>
      </w:r>
    </w:p>
    <w:p w:rsidR="00556074" w:rsidRDefault="00556074" w:rsidP="00556074">
      <w:pPr>
        <w:pStyle w:val="NormalWeb"/>
        <w:spacing w:before="0" w:beforeAutospacing="0" w:after="0" w:afterAutospacing="0"/>
        <w:rPr>
          <w:rFonts w:ascii="Open Sans" w:hAnsi="Open Sans" w:cs="Open Sans"/>
          <w:color w:val="11161A"/>
        </w:rPr>
      </w:pPr>
      <w:r>
        <w:rPr>
          <w:rFonts w:ascii="Open Sans" w:hAnsi="Open Sans" w:cs="Open Sans"/>
          <w:color w:val="11161A"/>
        </w:rPr>
        <w:t>From a performance viewpoint, this code involves far too many copies, making it inefficient - especially with large data structures. Prior to C++11, the proper solution in such a case was to simply avoid returning large data structures by value to prevent the expensive and unnecessary copying process. With C++11 however, there is a way we can optimize this and return even large data structures by value. The solution is the move constructor and the </w:t>
      </w:r>
      <w:r>
        <w:rPr>
          <w:rStyle w:val="Strong"/>
          <w:rFonts w:ascii="Open Sans" w:hAnsi="Open Sans" w:cs="Open Sans"/>
          <w:color w:val="11161A"/>
        </w:rPr>
        <w:t>Rule of Five</w:t>
      </w:r>
      <w:r>
        <w:rPr>
          <w:rFonts w:ascii="Open Sans" w:hAnsi="Open Sans" w:cs="Open Sans"/>
          <w:color w:val="11161A"/>
        </w:rPr>
        <w:t>.</w:t>
      </w:r>
    </w:p>
    <w:p w:rsidR="00556074" w:rsidRDefault="00556074" w:rsidP="00DA7F30">
      <w:pPr>
        <w:pStyle w:val="ListParagraph"/>
        <w:ind w:left="0"/>
      </w:pPr>
    </w:p>
    <w:p w:rsidR="00DA7F30" w:rsidRDefault="00DA7F30" w:rsidP="00DA7F30">
      <w:pPr>
        <w:pStyle w:val="ListParagraph"/>
        <w:ind w:left="0"/>
      </w:pPr>
    </w:p>
    <w:p w:rsidR="00DA7F30" w:rsidRDefault="00DA7F30" w:rsidP="00DA7F30">
      <w:pPr>
        <w:pStyle w:val="ListParagraph"/>
        <w:ind w:left="0"/>
      </w:pPr>
      <w:r>
        <w:rPr>
          <w:noProof/>
        </w:rPr>
        <w:lastRenderedPageBreak/>
        <w:drawing>
          <wp:inline distT="0" distB="0" distL="0" distR="0" wp14:anchorId="31A9DFE1" wp14:editId="0BC37CC8">
            <wp:extent cx="5943600" cy="30600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60065"/>
                    </a:xfrm>
                    <a:prstGeom prst="rect">
                      <a:avLst/>
                    </a:prstGeom>
                  </pic:spPr>
                </pic:pic>
              </a:graphicData>
            </a:graphic>
          </wp:inline>
        </w:drawing>
      </w:r>
    </w:p>
    <w:p w:rsidR="00556074" w:rsidRDefault="00556074" w:rsidP="00556074">
      <w:pPr>
        <w:pStyle w:val="Heading2"/>
        <w:shd w:val="clear" w:color="auto" w:fill="FFFFFF"/>
        <w:spacing w:after="0"/>
        <w:rPr>
          <w:rFonts w:ascii="Open Sans" w:hAnsi="Open Sans" w:cs="Open Sans"/>
        </w:rPr>
      </w:pPr>
      <w:r>
        <w:rPr>
          <w:rFonts w:ascii="Open Sans" w:hAnsi="Open Sans" w:cs="Open Sans"/>
        </w:rPr>
        <w:t>The move constructor</w:t>
      </w:r>
    </w:p>
    <w:p w:rsidR="00556074" w:rsidRDefault="00556074" w:rsidP="00556074">
      <w:pPr>
        <w:pStyle w:val="NormalWeb"/>
        <w:shd w:val="clear" w:color="auto" w:fill="FFFFFF"/>
        <w:spacing w:before="0" w:beforeAutospacing="0" w:after="240" w:afterAutospacing="0"/>
        <w:rPr>
          <w:rFonts w:ascii="Open Sans" w:hAnsi="Open Sans" w:cs="Open Sans"/>
        </w:rPr>
      </w:pPr>
      <w:r>
        <w:rPr>
          <w:rFonts w:ascii="Open Sans" w:hAnsi="Open Sans" w:cs="Open Sans"/>
        </w:rPr>
        <w:t xml:space="preserve">The basic idea to optimize the code from the last example is to "steal" the </w:t>
      </w:r>
      <w:proofErr w:type="spellStart"/>
      <w:r>
        <w:rPr>
          <w:rFonts w:ascii="Open Sans" w:hAnsi="Open Sans" w:cs="Open Sans"/>
        </w:rPr>
        <w:t>rvalue</w:t>
      </w:r>
      <w:proofErr w:type="spellEnd"/>
      <w:r>
        <w:rPr>
          <w:rFonts w:ascii="Open Sans" w:hAnsi="Open Sans" w:cs="Open Sans"/>
        </w:rPr>
        <w:t xml:space="preserve"> generated by the compiler during the return-by-value operation and move the expensive data in the source object to the target object - not by copying it but by redirecting the data handles. Moving data in such a way is always cheaper than making copies, which is why programmers are highly encouraged to make use of this powerful tool.</w:t>
      </w:r>
    </w:p>
    <w:p w:rsidR="00556074" w:rsidRDefault="00556074" w:rsidP="00556074">
      <w:pPr>
        <w:pStyle w:val="NormalWeb"/>
        <w:shd w:val="clear" w:color="auto" w:fill="FFFFFF"/>
        <w:spacing w:before="0" w:beforeAutospacing="0" w:after="240" w:afterAutospacing="0"/>
        <w:rPr>
          <w:rFonts w:ascii="Open Sans" w:hAnsi="Open Sans" w:cs="Open Sans"/>
        </w:rPr>
      </w:pPr>
      <w:r>
        <w:rPr>
          <w:rFonts w:ascii="Open Sans" w:hAnsi="Open Sans" w:cs="Open Sans"/>
        </w:rPr>
        <w:t>The following diagram illustrates the basic principle of moving a resource from a source object to a destination object:</w:t>
      </w:r>
    </w:p>
    <w:p w:rsidR="00556074" w:rsidRDefault="00D36DE7" w:rsidP="00556074">
      <w:pPr>
        <w:pStyle w:val="NormalWeb"/>
        <w:shd w:val="clear" w:color="auto" w:fill="FFFFFF"/>
        <w:spacing w:before="0" w:beforeAutospacing="0" w:after="240" w:afterAutospacing="0"/>
        <w:rPr>
          <w:rFonts w:ascii="Open Sans" w:hAnsi="Open Sans" w:cs="Open Sans"/>
        </w:rPr>
      </w:pPr>
      <w:r w:rsidRPr="00D36DE7">
        <w:drawing>
          <wp:inline distT="0" distB="0" distL="0" distR="0" wp14:anchorId="433CB3CA" wp14:editId="3DA1E23F">
            <wp:extent cx="3526368" cy="24872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31859" cy="2491168"/>
                    </a:xfrm>
                    <a:prstGeom prst="rect">
                      <a:avLst/>
                    </a:prstGeom>
                  </pic:spPr>
                </pic:pic>
              </a:graphicData>
            </a:graphic>
          </wp:inline>
        </w:drawing>
      </w:r>
    </w:p>
    <w:p w:rsidR="00556074" w:rsidRDefault="00556074" w:rsidP="00556074">
      <w:pPr>
        <w:pStyle w:val="NormalWeb"/>
        <w:shd w:val="clear" w:color="auto" w:fill="FFFFFF"/>
        <w:spacing w:before="0" w:beforeAutospacing="0" w:after="0" w:afterAutospacing="0"/>
        <w:rPr>
          <w:rFonts w:ascii="Open Sans" w:hAnsi="Open Sans" w:cs="Open Sans"/>
        </w:rPr>
      </w:pPr>
      <w:r>
        <w:rPr>
          <w:rFonts w:ascii="Open Sans" w:hAnsi="Open Sans" w:cs="Open Sans"/>
        </w:rPr>
        <w:lastRenderedPageBreak/>
        <w:t>In order to achieve this, we will be using a construct called </w:t>
      </w:r>
      <w:r>
        <w:rPr>
          <w:rStyle w:val="Emphasis"/>
          <w:rFonts w:ascii="Open Sans" w:hAnsi="Open Sans" w:cs="Open Sans"/>
        </w:rPr>
        <w:t>move constructor</w:t>
      </w:r>
      <w:r>
        <w:rPr>
          <w:rFonts w:ascii="Open Sans" w:hAnsi="Open Sans" w:cs="Open Sans"/>
        </w:rPr>
        <w:t xml:space="preserve">, which is </w:t>
      </w:r>
      <w:proofErr w:type="gramStart"/>
      <w:r>
        <w:rPr>
          <w:rFonts w:ascii="Open Sans" w:hAnsi="Open Sans" w:cs="Open Sans"/>
        </w:rPr>
        <w:t>similar to</w:t>
      </w:r>
      <w:proofErr w:type="gramEnd"/>
      <w:r>
        <w:rPr>
          <w:rFonts w:ascii="Open Sans" w:hAnsi="Open Sans" w:cs="Open Sans"/>
        </w:rPr>
        <w:t xml:space="preserve"> the copy constructor with the key difference being the re-use of existing data without unnecessarily copying it. In addition to the move constructor, there is also a move assignment operator, which we need to look at.</w:t>
      </w:r>
    </w:p>
    <w:p w:rsidR="00556074" w:rsidRDefault="00556074" w:rsidP="00DA7F30">
      <w:pPr>
        <w:pStyle w:val="ListParagraph"/>
        <w:ind w:left="0"/>
      </w:pPr>
    </w:p>
    <w:p w:rsidR="00DA7F30" w:rsidRDefault="00DA7F30" w:rsidP="00DA7F30">
      <w:pPr>
        <w:pStyle w:val="ListParagraph"/>
        <w:ind w:left="0"/>
      </w:pPr>
    </w:p>
    <w:p w:rsidR="00DA7F30" w:rsidRDefault="00DA7F30" w:rsidP="00DA7F30">
      <w:pPr>
        <w:pStyle w:val="ListParagraph"/>
        <w:ind w:left="0"/>
      </w:pPr>
      <w:r>
        <w:rPr>
          <w:noProof/>
        </w:rPr>
        <w:drawing>
          <wp:inline distT="0" distB="0" distL="0" distR="0" wp14:anchorId="05E10642" wp14:editId="500FCD93">
            <wp:extent cx="5943600" cy="30632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63240"/>
                    </a:xfrm>
                    <a:prstGeom prst="rect">
                      <a:avLst/>
                    </a:prstGeom>
                  </pic:spPr>
                </pic:pic>
              </a:graphicData>
            </a:graphic>
          </wp:inline>
        </w:drawing>
      </w:r>
    </w:p>
    <w:p w:rsidR="00D36DE7" w:rsidRPr="00D36DE7" w:rsidRDefault="00D36DE7" w:rsidP="00D36DE7">
      <w:pPr>
        <w:spacing w:after="0" w:line="240" w:lineRule="auto"/>
        <w:rPr>
          <w:rFonts w:ascii="Open Sans" w:eastAsia="Times New Roman" w:hAnsi="Open Sans" w:cs="Open Sans"/>
          <w:color w:val="11161A"/>
          <w:sz w:val="24"/>
          <w:szCs w:val="24"/>
        </w:rPr>
      </w:pPr>
      <w:r w:rsidRPr="00D36DE7">
        <w:rPr>
          <w:rFonts w:ascii="Open Sans" w:eastAsia="Times New Roman" w:hAnsi="Open Sans" w:cs="Open Sans"/>
          <w:color w:val="11161A"/>
          <w:sz w:val="24"/>
          <w:szCs w:val="24"/>
        </w:rPr>
        <w:t xml:space="preserve">Just like the copy constructor, the move constructor builds an instance of a class using a source instance. The key difference between the two is that with the move constructor, the source instance will no longer be usable afterwards. Let us </w:t>
      </w:r>
      <w:proofErr w:type="gramStart"/>
      <w:r w:rsidRPr="00D36DE7">
        <w:rPr>
          <w:rFonts w:ascii="Open Sans" w:eastAsia="Times New Roman" w:hAnsi="Open Sans" w:cs="Open Sans"/>
          <w:color w:val="11161A"/>
          <w:sz w:val="24"/>
          <w:szCs w:val="24"/>
        </w:rPr>
        <w:t>take a look</w:t>
      </w:r>
      <w:proofErr w:type="gramEnd"/>
      <w:r w:rsidRPr="00D36DE7">
        <w:rPr>
          <w:rFonts w:ascii="Open Sans" w:eastAsia="Times New Roman" w:hAnsi="Open Sans" w:cs="Open Sans"/>
          <w:color w:val="11161A"/>
          <w:sz w:val="24"/>
          <w:szCs w:val="24"/>
        </w:rPr>
        <w:t xml:space="preserve"> at an implementation of the move constructor for our </w:t>
      </w:r>
      <w:proofErr w:type="spellStart"/>
      <w:r w:rsidRPr="00D36DE7">
        <w:rPr>
          <w:rFonts w:ascii="var(--jp-code-font-family)" w:eastAsia="Times New Roman" w:hAnsi="var(--jp-code-font-family)" w:cs="Courier New"/>
          <w:color w:val="11161A"/>
          <w:sz w:val="20"/>
          <w:szCs w:val="20"/>
          <w:bdr w:val="none" w:sz="0" w:space="0" w:color="auto" w:frame="1"/>
        </w:rPr>
        <w:t>MyMovableClass</w:t>
      </w:r>
      <w:proofErr w:type="spellEnd"/>
      <w:r w:rsidRPr="00D36DE7">
        <w:rPr>
          <w:rFonts w:ascii="Open Sans" w:eastAsia="Times New Roman" w:hAnsi="Open Sans" w:cs="Open Sans"/>
          <w:color w:val="11161A"/>
          <w:sz w:val="24"/>
          <w:szCs w:val="24"/>
        </w:rPr>
        <w:t>:</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proofErr w:type="gramStart"/>
      <w:r w:rsidRPr="00D36DE7">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w:t>
      </w:r>
      <w:proofErr w:type="spellStart"/>
      <w:proofErr w:type="gramEnd"/>
      <w:r w:rsidRPr="00D36DE7">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&amp;&amp;</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source) </w:t>
      </w:r>
      <w:r w:rsidRPr="00D36DE7">
        <w:rPr>
          <w:rFonts w:ascii="var(--jp-code-font-family)" w:eastAsia="Times New Roman" w:hAnsi="var(--jp-code-font-family)" w:cs="Courier New"/>
          <w:i/>
          <w:iCs/>
          <w:color w:val="11161A"/>
          <w:sz w:val="20"/>
          <w:szCs w:val="20"/>
          <w:bdr w:val="none" w:sz="0" w:space="0" w:color="auto" w:frame="1"/>
          <w:shd w:val="clear" w:color="auto" w:fill="F7F7F8"/>
        </w:rPr>
        <w:t>// 4 : move constructor</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roofErr w:type="gramStart"/>
      <w:r w:rsidRPr="00D36DE7">
        <w:rPr>
          <w:rFonts w:ascii="var(--jp-code-font-family)" w:eastAsia="Times New Roman" w:hAnsi="var(--jp-code-font-family)" w:cs="Courier New"/>
          <w:color w:val="11161A"/>
          <w:sz w:val="20"/>
          <w:szCs w:val="20"/>
          <w:bdr w:val="none" w:sz="0" w:space="0" w:color="auto" w:frame="1"/>
          <w:shd w:val="clear" w:color="auto" w:fill="F7F7F8"/>
        </w:rPr>
        <w:t>std::</w:t>
      </w:r>
      <w:proofErr w:type="spellStart"/>
      <w:proofErr w:type="gramEnd"/>
      <w:r w:rsidRPr="00D36DE7">
        <w:rPr>
          <w:rFonts w:ascii="var(--jp-code-font-family)" w:eastAsia="Times New Roman" w:hAnsi="var(--jp-code-font-family)" w:cs="Courier New"/>
          <w:color w:val="11161A"/>
          <w:sz w:val="20"/>
          <w:szCs w:val="20"/>
          <w:bdr w:val="none" w:sz="0" w:space="0" w:color="auto" w:frame="1"/>
          <w:shd w:val="clear" w:color="auto" w:fill="F7F7F8"/>
        </w:rPr>
        <w:t>cout</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&lt;&lt;</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"MOVING (</w:t>
      </w:r>
      <w:proofErr w:type="spellStart"/>
      <w:r w:rsidRPr="00D36DE7">
        <w:rPr>
          <w:rFonts w:ascii="var(--jp-code-font-family)" w:eastAsia="Times New Roman" w:hAnsi="var(--jp-code-font-family)" w:cs="Courier New"/>
          <w:color w:val="11161A"/>
          <w:sz w:val="20"/>
          <w:szCs w:val="20"/>
          <w:bdr w:val="none" w:sz="0" w:space="0" w:color="auto" w:frame="1"/>
          <w:shd w:val="clear" w:color="auto" w:fill="F7F7F8"/>
        </w:rPr>
        <w:t>c’tor</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 xml:space="preserve">) instance " </w:t>
      </w:r>
      <w:r w:rsidRPr="00D36DE7">
        <w:rPr>
          <w:rFonts w:ascii="var(--jp-code-font-family)" w:eastAsia="Times New Roman" w:hAnsi="var(--jp-code-font-family)" w:cs="Courier New"/>
          <w:b/>
          <w:bCs/>
          <w:color w:val="11161A"/>
          <w:sz w:val="20"/>
          <w:szCs w:val="20"/>
          <w:bdr w:val="none" w:sz="0" w:space="0" w:color="auto" w:frame="1"/>
          <w:shd w:val="clear" w:color="auto" w:fill="F7F7F8"/>
        </w:rPr>
        <w:t>&lt;&lt;</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&amp;</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source </w:t>
      </w:r>
      <w:r w:rsidRPr="00D36DE7">
        <w:rPr>
          <w:rFonts w:ascii="var(--jp-code-font-family)" w:eastAsia="Times New Roman" w:hAnsi="var(--jp-code-font-family)" w:cs="Courier New"/>
          <w:b/>
          <w:bCs/>
          <w:color w:val="11161A"/>
          <w:sz w:val="20"/>
          <w:szCs w:val="20"/>
          <w:bdr w:val="none" w:sz="0" w:space="0" w:color="auto" w:frame="1"/>
          <w:shd w:val="clear" w:color="auto" w:fill="F7F7F8"/>
        </w:rPr>
        <w:t>&lt;&lt;</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 to instance " </w:t>
      </w:r>
      <w:r w:rsidRPr="00D36DE7">
        <w:rPr>
          <w:rFonts w:ascii="var(--jp-code-font-family)" w:eastAsia="Times New Roman" w:hAnsi="var(--jp-code-font-family)" w:cs="Courier New"/>
          <w:b/>
          <w:bCs/>
          <w:color w:val="11161A"/>
          <w:sz w:val="20"/>
          <w:szCs w:val="20"/>
          <w:bdr w:val="none" w:sz="0" w:space="0" w:color="auto" w:frame="1"/>
          <w:shd w:val="clear" w:color="auto" w:fill="F7F7F8"/>
        </w:rPr>
        <w:t>&lt;&lt;</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this</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&lt;&lt;</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std::</w:t>
      </w:r>
      <w:proofErr w:type="spellStart"/>
      <w:r w:rsidRPr="00D36DE7">
        <w:rPr>
          <w:rFonts w:ascii="var(--jp-code-font-family)" w:eastAsia="Times New Roman" w:hAnsi="var(--jp-code-font-family)" w:cs="Courier New"/>
          <w:color w:val="11161A"/>
          <w:sz w:val="20"/>
          <w:szCs w:val="20"/>
          <w:bdr w:val="none" w:sz="0" w:space="0" w:color="auto" w:frame="1"/>
          <w:shd w:val="clear" w:color="auto" w:fill="F7F7F8"/>
        </w:rPr>
        <w:t>endl</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_data </w:t>
      </w:r>
      <w:r w:rsidRPr="00D36DE7">
        <w:rPr>
          <w:rFonts w:ascii="var(--jp-code-font-family)" w:eastAsia="Times New Roman" w:hAnsi="var(--jp-code-font-family)" w:cs="Courier New"/>
          <w:b/>
          <w:bCs/>
          <w:color w:val="11161A"/>
          <w:sz w:val="20"/>
          <w:szCs w:val="20"/>
          <w:bdr w:val="none" w:sz="0" w:space="0" w:color="auto" w:frame="1"/>
          <w:shd w:val="clear" w:color="auto" w:fill="F7F7F8"/>
        </w:rPr>
        <w:t>=</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proofErr w:type="gramStart"/>
      <w:r w:rsidRPr="00D36DE7">
        <w:rPr>
          <w:rFonts w:ascii="var(--jp-code-font-family)" w:eastAsia="Times New Roman" w:hAnsi="var(--jp-code-font-family)" w:cs="Courier New"/>
          <w:color w:val="11161A"/>
          <w:sz w:val="20"/>
          <w:szCs w:val="20"/>
          <w:bdr w:val="none" w:sz="0" w:space="0" w:color="auto" w:frame="1"/>
          <w:shd w:val="clear" w:color="auto" w:fill="F7F7F8"/>
        </w:rPr>
        <w:t>source._</w:t>
      </w:r>
      <w:proofErr w:type="gramEnd"/>
      <w:r w:rsidRPr="00D36DE7">
        <w:rPr>
          <w:rFonts w:ascii="var(--jp-code-font-family)" w:eastAsia="Times New Roman" w:hAnsi="var(--jp-code-font-family)" w:cs="Courier New"/>
          <w:color w:val="11161A"/>
          <w:sz w:val="20"/>
          <w:szCs w:val="20"/>
          <w:bdr w:val="none" w:sz="0" w:space="0" w:color="auto" w:frame="1"/>
          <w:shd w:val="clear" w:color="auto" w:fill="F7F7F8"/>
        </w:rPr>
        <w:t>data</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_size </w:t>
      </w:r>
      <w:r w:rsidRPr="00D36DE7">
        <w:rPr>
          <w:rFonts w:ascii="var(--jp-code-font-family)" w:eastAsia="Times New Roman" w:hAnsi="var(--jp-code-font-family)" w:cs="Courier New"/>
          <w:b/>
          <w:bCs/>
          <w:color w:val="11161A"/>
          <w:sz w:val="20"/>
          <w:szCs w:val="20"/>
          <w:bdr w:val="none" w:sz="0" w:space="0" w:color="auto" w:frame="1"/>
          <w:shd w:val="clear" w:color="auto" w:fill="F7F7F8"/>
        </w:rPr>
        <w:t>=</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proofErr w:type="gramStart"/>
      <w:r w:rsidRPr="00D36DE7">
        <w:rPr>
          <w:rFonts w:ascii="var(--jp-code-font-family)" w:eastAsia="Times New Roman" w:hAnsi="var(--jp-code-font-family)" w:cs="Courier New"/>
          <w:color w:val="11161A"/>
          <w:sz w:val="20"/>
          <w:szCs w:val="20"/>
          <w:bdr w:val="none" w:sz="0" w:space="0" w:color="auto" w:frame="1"/>
          <w:shd w:val="clear" w:color="auto" w:fill="F7F7F8"/>
        </w:rPr>
        <w:t>source._</w:t>
      </w:r>
      <w:proofErr w:type="gramEnd"/>
      <w:r w:rsidRPr="00D36DE7">
        <w:rPr>
          <w:rFonts w:ascii="var(--jp-code-font-family)" w:eastAsia="Times New Roman" w:hAnsi="var(--jp-code-font-family)" w:cs="Courier New"/>
          <w:color w:val="11161A"/>
          <w:sz w:val="20"/>
          <w:szCs w:val="20"/>
          <w:bdr w:val="none" w:sz="0" w:space="0" w:color="auto" w:frame="1"/>
          <w:shd w:val="clear" w:color="auto" w:fill="F7F7F8"/>
        </w:rPr>
        <w:t>size</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proofErr w:type="gramStart"/>
      <w:r w:rsidRPr="00D36DE7">
        <w:rPr>
          <w:rFonts w:ascii="var(--jp-code-font-family)" w:eastAsia="Times New Roman" w:hAnsi="var(--jp-code-font-family)" w:cs="Courier New"/>
          <w:color w:val="11161A"/>
          <w:sz w:val="20"/>
          <w:szCs w:val="20"/>
          <w:bdr w:val="none" w:sz="0" w:space="0" w:color="auto" w:frame="1"/>
          <w:shd w:val="clear" w:color="auto" w:fill="F7F7F8"/>
        </w:rPr>
        <w:t>source._</w:t>
      </w:r>
      <w:proofErr w:type="gramEnd"/>
      <w:r w:rsidRPr="00D36DE7">
        <w:rPr>
          <w:rFonts w:ascii="var(--jp-code-font-family)" w:eastAsia="Times New Roman" w:hAnsi="var(--jp-code-font-family)" w:cs="Courier New"/>
          <w:color w:val="11161A"/>
          <w:sz w:val="20"/>
          <w:szCs w:val="20"/>
          <w:bdr w:val="none" w:sz="0" w:space="0" w:color="auto" w:frame="1"/>
          <w:shd w:val="clear" w:color="auto" w:fill="F7F7F8"/>
        </w:rPr>
        <w:t>data</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r w:rsidRPr="00D36DE7">
        <w:rPr>
          <w:rFonts w:ascii="var(--jp-code-font-family)" w:eastAsia="Times New Roman" w:hAnsi="var(--jp-code-font-family)" w:cs="Courier New"/>
          <w:color w:val="11161A"/>
          <w:sz w:val="20"/>
          <w:szCs w:val="20"/>
          <w:bdr w:val="none" w:sz="0" w:space="0" w:color="auto" w:frame="1"/>
          <w:shd w:val="clear" w:color="auto" w:fill="F7F7F8"/>
        </w:rPr>
        <w:t>nullptr</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proofErr w:type="gramStart"/>
      <w:r w:rsidRPr="00D36DE7">
        <w:rPr>
          <w:rFonts w:ascii="var(--jp-code-font-family)" w:eastAsia="Times New Roman" w:hAnsi="var(--jp-code-font-family)" w:cs="Courier New"/>
          <w:color w:val="11161A"/>
          <w:sz w:val="20"/>
          <w:szCs w:val="20"/>
          <w:bdr w:val="none" w:sz="0" w:space="0" w:color="auto" w:frame="1"/>
          <w:shd w:val="clear" w:color="auto" w:fill="F7F7F8"/>
        </w:rPr>
        <w:t>source._</w:t>
      </w:r>
      <w:proofErr w:type="gramEnd"/>
      <w:r w:rsidRPr="00D36DE7">
        <w:rPr>
          <w:rFonts w:ascii="var(--jp-code-font-family)" w:eastAsia="Times New Roman" w:hAnsi="var(--jp-code-font-family)" w:cs="Courier New"/>
          <w:color w:val="11161A"/>
          <w:sz w:val="20"/>
          <w:szCs w:val="20"/>
          <w:bdr w:val="none" w:sz="0" w:space="0" w:color="auto" w:frame="1"/>
          <w:shd w:val="clear" w:color="auto" w:fill="F7F7F8"/>
        </w:rPr>
        <w:t>size</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0;</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
    <w:p w:rsidR="00D36DE7" w:rsidRPr="00D36DE7" w:rsidRDefault="00D36DE7" w:rsidP="00D36DE7">
      <w:pPr>
        <w:spacing w:after="0" w:line="240" w:lineRule="auto"/>
        <w:rPr>
          <w:rFonts w:ascii="Open Sans" w:eastAsia="Times New Roman" w:hAnsi="Open Sans" w:cs="Open Sans"/>
          <w:color w:val="11161A"/>
          <w:sz w:val="24"/>
          <w:szCs w:val="24"/>
        </w:rPr>
      </w:pPr>
      <w:r w:rsidRPr="00D36DE7">
        <w:rPr>
          <w:rFonts w:ascii="Open Sans" w:eastAsia="Times New Roman" w:hAnsi="Open Sans" w:cs="Open Sans"/>
          <w:color w:val="11161A"/>
          <w:sz w:val="24"/>
          <w:szCs w:val="24"/>
        </w:rPr>
        <w:t>If you haven't already added it, you can add this code to the </w:t>
      </w:r>
      <w:r w:rsidRPr="00D36DE7">
        <w:rPr>
          <w:rFonts w:ascii="var(--jp-code-font-family)" w:eastAsia="Times New Roman" w:hAnsi="var(--jp-code-font-family)" w:cs="Courier New"/>
          <w:color w:val="11161A"/>
          <w:sz w:val="20"/>
          <w:szCs w:val="20"/>
          <w:bdr w:val="none" w:sz="0" w:space="0" w:color="auto" w:frame="1"/>
        </w:rPr>
        <w:t>rule_of_five.cpp</w:t>
      </w:r>
      <w:r w:rsidRPr="00D36DE7">
        <w:rPr>
          <w:rFonts w:ascii="Open Sans" w:eastAsia="Times New Roman" w:hAnsi="Open Sans" w:cs="Open Sans"/>
          <w:color w:val="11161A"/>
          <w:sz w:val="24"/>
          <w:szCs w:val="24"/>
        </w:rPr>
        <w:t> file to the right.</w:t>
      </w:r>
    </w:p>
    <w:p w:rsidR="00D36DE7" w:rsidRPr="00D36DE7" w:rsidRDefault="00D36DE7" w:rsidP="00D36DE7">
      <w:pPr>
        <w:spacing w:after="0" w:line="240" w:lineRule="auto"/>
        <w:rPr>
          <w:rFonts w:ascii="Open Sans" w:eastAsia="Times New Roman" w:hAnsi="Open Sans" w:cs="Open Sans"/>
          <w:color w:val="11161A"/>
          <w:sz w:val="24"/>
          <w:szCs w:val="24"/>
        </w:rPr>
      </w:pPr>
      <w:r w:rsidRPr="00D36DE7">
        <w:rPr>
          <w:rFonts w:ascii="Open Sans" w:eastAsia="Times New Roman" w:hAnsi="Open Sans" w:cs="Open Sans"/>
          <w:color w:val="11161A"/>
          <w:sz w:val="24"/>
          <w:szCs w:val="24"/>
        </w:rPr>
        <w:t xml:space="preserve">In this code, the move constructor takes as its input </w:t>
      </w:r>
      <w:proofErr w:type="gramStart"/>
      <w:r w:rsidRPr="00D36DE7">
        <w:rPr>
          <w:rFonts w:ascii="Open Sans" w:eastAsia="Times New Roman" w:hAnsi="Open Sans" w:cs="Open Sans"/>
          <w:color w:val="11161A"/>
          <w:sz w:val="24"/>
          <w:szCs w:val="24"/>
        </w:rPr>
        <w:t>an</w:t>
      </w:r>
      <w:proofErr w:type="gramEnd"/>
      <w:r w:rsidRPr="00D36DE7">
        <w:rPr>
          <w:rFonts w:ascii="Open Sans" w:eastAsia="Times New Roman" w:hAnsi="Open Sans" w:cs="Open Sans"/>
          <w:color w:val="11161A"/>
          <w:sz w:val="24"/>
          <w:szCs w:val="24"/>
        </w:rPr>
        <w:t xml:space="preserve"> </w:t>
      </w:r>
      <w:proofErr w:type="spellStart"/>
      <w:r w:rsidRPr="00D36DE7">
        <w:rPr>
          <w:rFonts w:ascii="Open Sans" w:eastAsia="Times New Roman" w:hAnsi="Open Sans" w:cs="Open Sans"/>
          <w:color w:val="11161A"/>
          <w:sz w:val="24"/>
          <w:szCs w:val="24"/>
        </w:rPr>
        <w:t>rvalue</w:t>
      </w:r>
      <w:proofErr w:type="spellEnd"/>
      <w:r w:rsidRPr="00D36DE7">
        <w:rPr>
          <w:rFonts w:ascii="Open Sans" w:eastAsia="Times New Roman" w:hAnsi="Open Sans" w:cs="Open Sans"/>
          <w:color w:val="11161A"/>
          <w:sz w:val="24"/>
          <w:szCs w:val="24"/>
        </w:rPr>
        <w:t xml:space="preserve"> reference to a </w:t>
      </w:r>
      <w:r w:rsidRPr="00D36DE7">
        <w:rPr>
          <w:rFonts w:ascii="var(--jp-code-font-family)" w:eastAsia="Times New Roman" w:hAnsi="var(--jp-code-font-family)" w:cs="Courier New"/>
          <w:color w:val="11161A"/>
          <w:sz w:val="20"/>
          <w:szCs w:val="20"/>
          <w:bdr w:val="none" w:sz="0" w:space="0" w:color="auto" w:frame="1"/>
        </w:rPr>
        <w:t>source</w:t>
      </w:r>
      <w:r w:rsidRPr="00D36DE7">
        <w:rPr>
          <w:rFonts w:ascii="Open Sans" w:eastAsia="Times New Roman" w:hAnsi="Open Sans" w:cs="Open Sans"/>
          <w:color w:val="11161A"/>
          <w:sz w:val="24"/>
          <w:szCs w:val="24"/>
        </w:rPr>
        <w:t xml:space="preserve"> object of the same class. In doing so, we </w:t>
      </w:r>
      <w:proofErr w:type="gramStart"/>
      <w:r w:rsidRPr="00D36DE7">
        <w:rPr>
          <w:rFonts w:ascii="Open Sans" w:eastAsia="Times New Roman" w:hAnsi="Open Sans" w:cs="Open Sans"/>
          <w:color w:val="11161A"/>
          <w:sz w:val="24"/>
          <w:szCs w:val="24"/>
        </w:rPr>
        <w:t>are able to</w:t>
      </w:r>
      <w:proofErr w:type="gramEnd"/>
      <w:r w:rsidRPr="00D36DE7">
        <w:rPr>
          <w:rFonts w:ascii="Open Sans" w:eastAsia="Times New Roman" w:hAnsi="Open Sans" w:cs="Open Sans"/>
          <w:color w:val="11161A"/>
          <w:sz w:val="24"/>
          <w:szCs w:val="24"/>
        </w:rPr>
        <w:t xml:space="preserve"> use the object within the scope of the move constructor. As can be seen, the implementation copies the data handle from </w:t>
      </w:r>
      <w:r w:rsidRPr="00D36DE7">
        <w:rPr>
          <w:rFonts w:ascii="var(--jp-code-font-family)" w:eastAsia="Times New Roman" w:hAnsi="var(--jp-code-font-family)" w:cs="Courier New"/>
          <w:color w:val="11161A"/>
          <w:sz w:val="20"/>
          <w:szCs w:val="20"/>
          <w:bdr w:val="none" w:sz="0" w:space="0" w:color="auto" w:frame="1"/>
        </w:rPr>
        <w:t>source</w:t>
      </w:r>
      <w:r w:rsidRPr="00D36DE7">
        <w:rPr>
          <w:rFonts w:ascii="Open Sans" w:eastAsia="Times New Roman" w:hAnsi="Open Sans" w:cs="Open Sans"/>
          <w:color w:val="11161A"/>
          <w:sz w:val="24"/>
          <w:szCs w:val="24"/>
        </w:rPr>
        <w:t> to target and immediately invalidates </w:t>
      </w:r>
      <w:r w:rsidRPr="00D36DE7">
        <w:rPr>
          <w:rFonts w:ascii="var(--jp-code-font-family)" w:eastAsia="Times New Roman" w:hAnsi="var(--jp-code-font-family)" w:cs="Courier New"/>
          <w:color w:val="11161A"/>
          <w:sz w:val="20"/>
          <w:szCs w:val="20"/>
          <w:bdr w:val="none" w:sz="0" w:space="0" w:color="auto" w:frame="1"/>
        </w:rPr>
        <w:t>source</w:t>
      </w:r>
      <w:r w:rsidRPr="00D36DE7">
        <w:rPr>
          <w:rFonts w:ascii="Open Sans" w:eastAsia="Times New Roman" w:hAnsi="Open Sans" w:cs="Open Sans"/>
          <w:color w:val="11161A"/>
          <w:sz w:val="24"/>
          <w:szCs w:val="24"/>
        </w:rPr>
        <w:t> after copying is complete. Now, </w:t>
      </w:r>
      <w:r w:rsidRPr="00D36DE7">
        <w:rPr>
          <w:rFonts w:ascii="var(--jp-code-font-family)" w:eastAsia="Times New Roman" w:hAnsi="var(--jp-code-font-family)" w:cs="Courier New"/>
          <w:color w:val="11161A"/>
          <w:sz w:val="20"/>
          <w:szCs w:val="20"/>
          <w:bdr w:val="none" w:sz="0" w:space="0" w:color="auto" w:frame="1"/>
        </w:rPr>
        <w:t>this</w:t>
      </w:r>
      <w:r w:rsidRPr="00D36DE7">
        <w:rPr>
          <w:rFonts w:ascii="Open Sans" w:eastAsia="Times New Roman" w:hAnsi="Open Sans" w:cs="Open Sans"/>
          <w:color w:val="11161A"/>
          <w:sz w:val="24"/>
          <w:szCs w:val="24"/>
        </w:rPr>
        <w:t xml:space="preserve"> is responsible for the data and must also release memory on </w:t>
      </w:r>
      <w:r w:rsidRPr="00D36DE7">
        <w:rPr>
          <w:rFonts w:ascii="Open Sans" w:eastAsia="Times New Roman" w:hAnsi="Open Sans" w:cs="Open Sans"/>
          <w:color w:val="11161A"/>
          <w:sz w:val="24"/>
          <w:szCs w:val="24"/>
        </w:rPr>
        <w:lastRenderedPageBreak/>
        <w:t>destruction - the ownership has been successfully changed (or moved) without the need to copy the data on the heap.</w:t>
      </w:r>
    </w:p>
    <w:p w:rsidR="00D36DE7" w:rsidRDefault="00D36DE7" w:rsidP="00DA7F30">
      <w:pPr>
        <w:pStyle w:val="ListParagraph"/>
        <w:ind w:left="0"/>
      </w:pPr>
    </w:p>
    <w:p w:rsidR="00DA7F30" w:rsidRDefault="00DA7F30" w:rsidP="00DA7F30">
      <w:pPr>
        <w:pStyle w:val="ListParagraph"/>
        <w:ind w:left="0"/>
      </w:pPr>
    </w:p>
    <w:p w:rsidR="00DA7F30" w:rsidRDefault="00DA7F30" w:rsidP="00DA7F30">
      <w:pPr>
        <w:pStyle w:val="ListParagraph"/>
        <w:ind w:left="0"/>
      </w:pPr>
      <w:r>
        <w:rPr>
          <w:noProof/>
        </w:rPr>
        <w:drawing>
          <wp:inline distT="0" distB="0" distL="0" distR="0" wp14:anchorId="55F7D34F" wp14:editId="1299541B">
            <wp:extent cx="5943600" cy="30518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51810"/>
                    </a:xfrm>
                    <a:prstGeom prst="rect">
                      <a:avLst/>
                    </a:prstGeom>
                  </pic:spPr>
                </pic:pic>
              </a:graphicData>
            </a:graphic>
          </wp:inline>
        </w:drawing>
      </w:r>
    </w:p>
    <w:p w:rsidR="00D36DE7" w:rsidRPr="00D36DE7" w:rsidRDefault="00D36DE7" w:rsidP="00D36DE7">
      <w:pPr>
        <w:spacing w:after="240" w:line="240" w:lineRule="auto"/>
        <w:rPr>
          <w:rFonts w:ascii="Open Sans" w:eastAsia="Times New Roman" w:hAnsi="Open Sans" w:cs="Open Sans"/>
          <w:color w:val="11161A"/>
          <w:sz w:val="24"/>
          <w:szCs w:val="24"/>
        </w:rPr>
      </w:pPr>
      <w:r w:rsidRPr="00D36DE7">
        <w:rPr>
          <w:rFonts w:ascii="Open Sans" w:eastAsia="Times New Roman" w:hAnsi="Open Sans" w:cs="Open Sans"/>
          <w:color w:val="11161A"/>
          <w:sz w:val="24"/>
          <w:szCs w:val="24"/>
        </w:rPr>
        <w:t>The move assignment operator works in a similar way:</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r w:rsidRPr="00D36DE7">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&amp;operator</w:t>
      </w:r>
      <w:proofErr w:type="gramStart"/>
      <w:r w:rsidRPr="00D36DE7">
        <w:rPr>
          <w:rFonts w:ascii="var(--jp-code-font-family)" w:eastAsia="Times New Roman" w:hAnsi="var(--jp-code-font-family)" w:cs="Courier New"/>
          <w:b/>
          <w:bCs/>
          <w:color w:val="11161A"/>
          <w:sz w:val="20"/>
          <w:szCs w:val="20"/>
          <w:bdr w:val="none" w:sz="0" w:space="0" w:color="auto" w:frame="1"/>
          <w:shd w:val="clear" w:color="auto" w:fill="F7F7F8"/>
        </w:rPr>
        <w:t>=</w:t>
      </w:r>
      <w:r w:rsidRPr="00D36DE7">
        <w:rPr>
          <w:rFonts w:ascii="var(--jp-code-font-family)" w:eastAsia="Times New Roman" w:hAnsi="var(--jp-code-font-family)" w:cs="Courier New"/>
          <w:color w:val="11161A"/>
          <w:sz w:val="20"/>
          <w:szCs w:val="20"/>
          <w:bdr w:val="none" w:sz="0" w:space="0" w:color="auto" w:frame="1"/>
          <w:shd w:val="clear" w:color="auto" w:fill="F7F7F8"/>
        </w:rPr>
        <w:t>(</w:t>
      </w:r>
      <w:proofErr w:type="spellStart"/>
      <w:proofErr w:type="gramEnd"/>
      <w:r w:rsidRPr="00D36DE7">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&amp;&amp;</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source) </w:t>
      </w:r>
      <w:r w:rsidRPr="00D36DE7">
        <w:rPr>
          <w:rFonts w:ascii="var(--jp-code-font-family)" w:eastAsia="Times New Roman" w:hAnsi="var(--jp-code-font-family)" w:cs="Courier New"/>
          <w:i/>
          <w:iCs/>
          <w:color w:val="11161A"/>
          <w:sz w:val="20"/>
          <w:szCs w:val="20"/>
          <w:bdr w:val="none" w:sz="0" w:space="0" w:color="auto" w:frame="1"/>
          <w:shd w:val="clear" w:color="auto" w:fill="F7F7F8"/>
        </w:rPr>
        <w:t>// 5 : move assignment operator</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roofErr w:type="gramStart"/>
      <w:r w:rsidRPr="00D36DE7">
        <w:rPr>
          <w:rFonts w:ascii="var(--jp-code-font-family)" w:eastAsia="Times New Roman" w:hAnsi="var(--jp-code-font-family)" w:cs="Courier New"/>
          <w:color w:val="11161A"/>
          <w:sz w:val="20"/>
          <w:szCs w:val="20"/>
          <w:bdr w:val="none" w:sz="0" w:space="0" w:color="auto" w:frame="1"/>
          <w:shd w:val="clear" w:color="auto" w:fill="F7F7F8"/>
        </w:rPr>
        <w:t>std::</w:t>
      </w:r>
      <w:proofErr w:type="spellStart"/>
      <w:proofErr w:type="gramEnd"/>
      <w:r w:rsidRPr="00D36DE7">
        <w:rPr>
          <w:rFonts w:ascii="var(--jp-code-font-family)" w:eastAsia="Times New Roman" w:hAnsi="var(--jp-code-font-family)" w:cs="Courier New"/>
          <w:color w:val="11161A"/>
          <w:sz w:val="20"/>
          <w:szCs w:val="20"/>
          <w:bdr w:val="none" w:sz="0" w:space="0" w:color="auto" w:frame="1"/>
          <w:shd w:val="clear" w:color="auto" w:fill="F7F7F8"/>
        </w:rPr>
        <w:t>cout</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&lt;&lt;</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"MOVING (assign) instance " </w:t>
      </w:r>
      <w:r w:rsidRPr="00D36DE7">
        <w:rPr>
          <w:rFonts w:ascii="var(--jp-code-font-family)" w:eastAsia="Times New Roman" w:hAnsi="var(--jp-code-font-family)" w:cs="Courier New"/>
          <w:b/>
          <w:bCs/>
          <w:color w:val="11161A"/>
          <w:sz w:val="20"/>
          <w:szCs w:val="20"/>
          <w:bdr w:val="none" w:sz="0" w:space="0" w:color="auto" w:frame="1"/>
          <w:shd w:val="clear" w:color="auto" w:fill="F7F7F8"/>
        </w:rPr>
        <w:t>&lt;&lt;</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&amp;</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source </w:t>
      </w:r>
      <w:r w:rsidRPr="00D36DE7">
        <w:rPr>
          <w:rFonts w:ascii="var(--jp-code-font-family)" w:eastAsia="Times New Roman" w:hAnsi="var(--jp-code-font-family)" w:cs="Courier New"/>
          <w:b/>
          <w:bCs/>
          <w:color w:val="11161A"/>
          <w:sz w:val="20"/>
          <w:szCs w:val="20"/>
          <w:bdr w:val="none" w:sz="0" w:space="0" w:color="auto" w:frame="1"/>
          <w:shd w:val="clear" w:color="auto" w:fill="F7F7F8"/>
        </w:rPr>
        <w:t>&lt;&lt;</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 to instance " </w:t>
      </w:r>
      <w:r w:rsidRPr="00D36DE7">
        <w:rPr>
          <w:rFonts w:ascii="var(--jp-code-font-family)" w:eastAsia="Times New Roman" w:hAnsi="var(--jp-code-font-family)" w:cs="Courier New"/>
          <w:b/>
          <w:bCs/>
          <w:color w:val="11161A"/>
          <w:sz w:val="20"/>
          <w:szCs w:val="20"/>
          <w:bdr w:val="none" w:sz="0" w:space="0" w:color="auto" w:frame="1"/>
          <w:shd w:val="clear" w:color="auto" w:fill="F7F7F8"/>
        </w:rPr>
        <w:t>&lt;&lt;</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this</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&lt;&lt;</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std::</w:t>
      </w:r>
      <w:proofErr w:type="spellStart"/>
      <w:r w:rsidRPr="00D36DE7">
        <w:rPr>
          <w:rFonts w:ascii="var(--jp-code-font-family)" w:eastAsia="Times New Roman" w:hAnsi="var(--jp-code-font-family)" w:cs="Courier New"/>
          <w:color w:val="11161A"/>
          <w:sz w:val="20"/>
          <w:szCs w:val="20"/>
          <w:bdr w:val="none" w:sz="0" w:space="0" w:color="auto" w:frame="1"/>
          <w:shd w:val="clear" w:color="auto" w:fill="F7F7F8"/>
        </w:rPr>
        <w:t>endl</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if</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this</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&amp;</w:t>
      </w:r>
      <w:r w:rsidRPr="00D36DE7">
        <w:rPr>
          <w:rFonts w:ascii="var(--jp-code-font-family)" w:eastAsia="Times New Roman" w:hAnsi="var(--jp-code-font-family)" w:cs="Courier New"/>
          <w:color w:val="11161A"/>
          <w:sz w:val="20"/>
          <w:szCs w:val="20"/>
          <w:bdr w:val="none" w:sz="0" w:space="0" w:color="auto" w:frame="1"/>
          <w:shd w:val="clear" w:color="auto" w:fill="F7F7F8"/>
        </w:rPr>
        <w:t>source)</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return</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*this</w:t>
      </w:r>
      <w:r w:rsidRPr="00D36DE7">
        <w:rPr>
          <w:rFonts w:ascii="var(--jp-code-font-family)" w:eastAsia="Times New Roman" w:hAnsi="var(--jp-code-font-family)" w:cs="Courier New"/>
          <w:color w:val="11161A"/>
          <w:sz w:val="20"/>
          <w:szCs w:val="20"/>
          <w:bdr w:val="none" w:sz="0" w:space="0" w:color="auto" w:frame="1"/>
          <w:shd w:val="clear" w:color="auto" w:fill="F7F7F8"/>
        </w:rPr>
        <w:t>;</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roofErr w:type="gramStart"/>
      <w:r w:rsidRPr="00D36DE7">
        <w:rPr>
          <w:rFonts w:ascii="var(--jp-code-font-family)" w:eastAsia="Times New Roman" w:hAnsi="var(--jp-code-font-family)" w:cs="Courier New"/>
          <w:b/>
          <w:bCs/>
          <w:color w:val="11161A"/>
          <w:sz w:val="20"/>
          <w:szCs w:val="20"/>
          <w:bdr w:val="none" w:sz="0" w:space="0" w:color="auto" w:frame="1"/>
          <w:shd w:val="clear" w:color="auto" w:fill="F7F7F8"/>
        </w:rPr>
        <w:t>delete</w:t>
      </w:r>
      <w:r w:rsidRPr="00D36DE7">
        <w:rPr>
          <w:rFonts w:ascii="var(--jp-code-font-family)" w:eastAsia="Times New Roman" w:hAnsi="var(--jp-code-font-family)" w:cs="Courier New"/>
          <w:color w:val="11161A"/>
          <w:sz w:val="20"/>
          <w:szCs w:val="20"/>
          <w:bdr w:val="none" w:sz="0" w:space="0" w:color="auto" w:frame="1"/>
          <w:shd w:val="clear" w:color="auto" w:fill="F7F7F8"/>
        </w:rPr>
        <w:t>[</w:t>
      </w:r>
      <w:proofErr w:type="gramEnd"/>
      <w:r w:rsidRPr="00D36DE7">
        <w:rPr>
          <w:rFonts w:ascii="var(--jp-code-font-family)" w:eastAsia="Times New Roman" w:hAnsi="var(--jp-code-font-family)" w:cs="Courier New"/>
          <w:color w:val="11161A"/>
          <w:sz w:val="20"/>
          <w:szCs w:val="20"/>
          <w:bdr w:val="none" w:sz="0" w:space="0" w:color="auto" w:frame="1"/>
          <w:shd w:val="clear" w:color="auto" w:fill="F7F7F8"/>
        </w:rPr>
        <w:t>] _data;</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_data </w:t>
      </w:r>
      <w:r w:rsidRPr="00D36DE7">
        <w:rPr>
          <w:rFonts w:ascii="var(--jp-code-font-family)" w:eastAsia="Times New Roman" w:hAnsi="var(--jp-code-font-family)" w:cs="Courier New"/>
          <w:b/>
          <w:bCs/>
          <w:color w:val="11161A"/>
          <w:sz w:val="20"/>
          <w:szCs w:val="20"/>
          <w:bdr w:val="none" w:sz="0" w:space="0" w:color="auto" w:frame="1"/>
          <w:shd w:val="clear" w:color="auto" w:fill="F7F7F8"/>
        </w:rPr>
        <w:t>=</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proofErr w:type="gramStart"/>
      <w:r w:rsidRPr="00D36DE7">
        <w:rPr>
          <w:rFonts w:ascii="var(--jp-code-font-family)" w:eastAsia="Times New Roman" w:hAnsi="var(--jp-code-font-family)" w:cs="Courier New"/>
          <w:color w:val="11161A"/>
          <w:sz w:val="20"/>
          <w:szCs w:val="20"/>
          <w:bdr w:val="none" w:sz="0" w:space="0" w:color="auto" w:frame="1"/>
          <w:shd w:val="clear" w:color="auto" w:fill="F7F7F8"/>
        </w:rPr>
        <w:t>source._</w:t>
      </w:r>
      <w:proofErr w:type="gramEnd"/>
      <w:r w:rsidRPr="00D36DE7">
        <w:rPr>
          <w:rFonts w:ascii="var(--jp-code-font-family)" w:eastAsia="Times New Roman" w:hAnsi="var(--jp-code-font-family)" w:cs="Courier New"/>
          <w:color w:val="11161A"/>
          <w:sz w:val="20"/>
          <w:szCs w:val="20"/>
          <w:bdr w:val="none" w:sz="0" w:space="0" w:color="auto" w:frame="1"/>
          <w:shd w:val="clear" w:color="auto" w:fill="F7F7F8"/>
        </w:rPr>
        <w:t>data</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_size </w:t>
      </w:r>
      <w:r w:rsidRPr="00D36DE7">
        <w:rPr>
          <w:rFonts w:ascii="var(--jp-code-font-family)" w:eastAsia="Times New Roman" w:hAnsi="var(--jp-code-font-family)" w:cs="Courier New"/>
          <w:b/>
          <w:bCs/>
          <w:color w:val="11161A"/>
          <w:sz w:val="20"/>
          <w:szCs w:val="20"/>
          <w:bdr w:val="none" w:sz="0" w:space="0" w:color="auto" w:frame="1"/>
          <w:shd w:val="clear" w:color="auto" w:fill="F7F7F8"/>
        </w:rPr>
        <w:t>=</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proofErr w:type="gramStart"/>
      <w:r w:rsidRPr="00D36DE7">
        <w:rPr>
          <w:rFonts w:ascii="var(--jp-code-font-family)" w:eastAsia="Times New Roman" w:hAnsi="var(--jp-code-font-family)" w:cs="Courier New"/>
          <w:color w:val="11161A"/>
          <w:sz w:val="20"/>
          <w:szCs w:val="20"/>
          <w:bdr w:val="none" w:sz="0" w:space="0" w:color="auto" w:frame="1"/>
          <w:shd w:val="clear" w:color="auto" w:fill="F7F7F8"/>
        </w:rPr>
        <w:t>source._</w:t>
      </w:r>
      <w:proofErr w:type="gramEnd"/>
      <w:r w:rsidRPr="00D36DE7">
        <w:rPr>
          <w:rFonts w:ascii="var(--jp-code-font-family)" w:eastAsia="Times New Roman" w:hAnsi="var(--jp-code-font-family)" w:cs="Courier New"/>
          <w:color w:val="11161A"/>
          <w:sz w:val="20"/>
          <w:szCs w:val="20"/>
          <w:bdr w:val="none" w:sz="0" w:space="0" w:color="auto" w:frame="1"/>
          <w:shd w:val="clear" w:color="auto" w:fill="F7F7F8"/>
        </w:rPr>
        <w:t>size</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proofErr w:type="gramStart"/>
      <w:r w:rsidRPr="00D36DE7">
        <w:rPr>
          <w:rFonts w:ascii="var(--jp-code-font-family)" w:eastAsia="Times New Roman" w:hAnsi="var(--jp-code-font-family)" w:cs="Courier New"/>
          <w:color w:val="11161A"/>
          <w:sz w:val="20"/>
          <w:szCs w:val="20"/>
          <w:bdr w:val="none" w:sz="0" w:space="0" w:color="auto" w:frame="1"/>
          <w:shd w:val="clear" w:color="auto" w:fill="F7F7F8"/>
        </w:rPr>
        <w:t>source._</w:t>
      </w:r>
      <w:proofErr w:type="gramEnd"/>
      <w:r w:rsidRPr="00D36DE7">
        <w:rPr>
          <w:rFonts w:ascii="var(--jp-code-font-family)" w:eastAsia="Times New Roman" w:hAnsi="var(--jp-code-font-family)" w:cs="Courier New"/>
          <w:color w:val="11161A"/>
          <w:sz w:val="20"/>
          <w:szCs w:val="20"/>
          <w:bdr w:val="none" w:sz="0" w:space="0" w:color="auto" w:frame="1"/>
          <w:shd w:val="clear" w:color="auto" w:fill="F7F7F8"/>
        </w:rPr>
        <w:t>data</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r w:rsidRPr="00D36DE7">
        <w:rPr>
          <w:rFonts w:ascii="var(--jp-code-font-family)" w:eastAsia="Times New Roman" w:hAnsi="var(--jp-code-font-family)" w:cs="Courier New"/>
          <w:color w:val="11161A"/>
          <w:sz w:val="20"/>
          <w:szCs w:val="20"/>
          <w:bdr w:val="none" w:sz="0" w:space="0" w:color="auto" w:frame="1"/>
          <w:shd w:val="clear" w:color="auto" w:fill="F7F7F8"/>
        </w:rPr>
        <w:t>nullptr</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proofErr w:type="gramStart"/>
      <w:r w:rsidRPr="00D36DE7">
        <w:rPr>
          <w:rFonts w:ascii="var(--jp-code-font-family)" w:eastAsia="Times New Roman" w:hAnsi="var(--jp-code-font-family)" w:cs="Courier New"/>
          <w:color w:val="11161A"/>
          <w:sz w:val="20"/>
          <w:szCs w:val="20"/>
          <w:bdr w:val="none" w:sz="0" w:space="0" w:color="auto" w:frame="1"/>
          <w:shd w:val="clear" w:color="auto" w:fill="F7F7F8"/>
        </w:rPr>
        <w:t>source._</w:t>
      </w:r>
      <w:proofErr w:type="gramEnd"/>
      <w:r w:rsidRPr="00D36DE7">
        <w:rPr>
          <w:rFonts w:ascii="var(--jp-code-font-family)" w:eastAsia="Times New Roman" w:hAnsi="var(--jp-code-font-family)" w:cs="Courier New"/>
          <w:color w:val="11161A"/>
          <w:sz w:val="20"/>
          <w:szCs w:val="20"/>
          <w:bdr w:val="none" w:sz="0" w:space="0" w:color="auto" w:frame="1"/>
          <w:shd w:val="clear" w:color="auto" w:fill="F7F7F8"/>
        </w:rPr>
        <w:t>size</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0;</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return</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*this</w:t>
      </w:r>
      <w:r w:rsidRPr="00D36DE7">
        <w:rPr>
          <w:rFonts w:ascii="var(--jp-code-font-family)" w:eastAsia="Times New Roman" w:hAnsi="var(--jp-code-font-family)" w:cs="Courier New"/>
          <w:color w:val="11161A"/>
          <w:sz w:val="20"/>
          <w:szCs w:val="20"/>
          <w:bdr w:val="none" w:sz="0" w:space="0" w:color="auto" w:frame="1"/>
          <w:shd w:val="clear" w:color="auto" w:fill="F7F7F8"/>
        </w:rPr>
        <w:t>;</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
    <w:p w:rsidR="00D36DE7" w:rsidRPr="00D36DE7" w:rsidRDefault="00D36DE7" w:rsidP="00D36DE7">
      <w:pPr>
        <w:spacing w:after="0" w:line="240" w:lineRule="auto"/>
        <w:rPr>
          <w:rFonts w:ascii="Open Sans" w:eastAsia="Times New Roman" w:hAnsi="Open Sans" w:cs="Open Sans"/>
          <w:color w:val="11161A"/>
          <w:sz w:val="24"/>
          <w:szCs w:val="24"/>
        </w:rPr>
      </w:pPr>
      <w:r w:rsidRPr="00D36DE7">
        <w:rPr>
          <w:rFonts w:ascii="Open Sans" w:eastAsia="Times New Roman" w:hAnsi="Open Sans" w:cs="Open Sans"/>
          <w:color w:val="11161A"/>
          <w:sz w:val="24"/>
          <w:szCs w:val="24"/>
        </w:rPr>
        <w:t>As with the move constructor, the data handle is copied from </w:t>
      </w:r>
      <w:r w:rsidRPr="00D36DE7">
        <w:rPr>
          <w:rFonts w:ascii="var(--jp-code-font-family)" w:eastAsia="Times New Roman" w:hAnsi="var(--jp-code-font-family)" w:cs="Courier New"/>
          <w:color w:val="11161A"/>
          <w:sz w:val="20"/>
          <w:szCs w:val="20"/>
          <w:bdr w:val="none" w:sz="0" w:space="0" w:color="auto" w:frame="1"/>
        </w:rPr>
        <w:t>source</w:t>
      </w:r>
      <w:r w:rsidRPr="00D36DE7">
        <w:rPr>
          <w:rFonts w:ascii="Open Sans" w:eastAsia="Times New Roman" w:hAnsi="Open Sans" w:cs="Open Sans"/>
          <w:color w:val="11161A"/>
          <w:sz w:val="24"/>
          <w:szCs w:val="24"/>
        </w:rPr>
        <w:t xml:space="preserve"> to target which is coming in as </w:t>
      </w:r>
      <w:proofErr w:type="gramStart"/>
      <w:r w:rsidRPr="00D36DE7">
        <w:rPr>
          <w:rFonts w:ascii="Open Sans" w:eastAsia="Times New Roman" w:hAnsi="Open Sans" w:cs="Open Sans"/>
          <w:color w:val="11161A"/>
          <w:sz w:val="24"/>
          <w:szCs w:val="24"/>
        </w:rPr>
        <w:t>an</w:t>
      </w:r>
      <w:proofErr w:type="gramEnd"/>
      <w:r w:rsidRPr="00D36DE7">
        <w:rPr>
          <w:rFonts w:ascii="Open Sans" w:eastAsia="Times New Roman" w:hAnsi="Open Sans" w:cs="Open Sans"/>
          <w:color w:val="11161A"/>
          <w:sz w:val="24"/>
          <w:szCs w:val="24"/>
        </w:rPr>
        <w:t xml:space="preserve"> </w:t>
      </w:r>
      <w:proofErr w:type="spellStart"/>
      <w:r w:rsidRPr="00D36DE7">
        <w:rPr>
          <w:rFonts w:ascii="Open Sans" w:eastAsia="Times New Roman" w:hAnsi="Open Sans" w:cs="Open Sans"/>
          <w:color w:val="11161A"/>
          <w:sz w:val="24"/>
          <w:szCs w:val="24"/>
        </w:rPr>
        <w:t>rvalue</w:t>
      </w:r>
      <w:proofErr w:type="spellEnd"/>
      <w:r w:rsidRPr="00D36DE7">
        <w:rPr>
          <w:rFonts w:ascii="Open Sans" w:eastAsia="Times New Roman" w:hAnsi="Open Sans" w:cs="Open Sans"/>
          <w:color w:val="11161A"/>
          <w:sz w:val="24"/>
          <w:szCs w:val="24"/>
        </w:rPr>
        <w:t xml:space="preserve"> reference again. Afterwards, the data members of </w:t>
      </w:r>
      <w:r w:rsidRPr="00D36DE7">
        <w:rPr>
          <w:rFonts w:ascii="var(--jp-code-font-family)" w:eastAsia="Times New Roman" w:hAnsi="var(--jp-code-font-family)" w:cs="Courier New"/>
          <w:color w:val="11161A"/>
          <w:sz w:val="20"/>
          <w:szCs w:val="20"/>
          <w:bdr w:val="none" w:sz="0" w:space="0" w:color="auto" w:frame="1"/>
        </w:rPr>
        <w:t>source</w:t>
      </w:r>
      <w:r w:rsidRPr="00D36DE7">
        <w:rPr>
          <w:rFonts w:ascii="Open Sans" w:eastAsia="Times New Roman" w:hAnsi="Open Sans" w:cs="Open Sans"/>
          <w:color w:val="11161A"/>
          <w:sz w:val="24"/>
          <w:szCs w:val="24"/>
        </w:rPr>
        <w:t> are invalidated. The rest of the code is identical with the copy constructor we have already implemented.</w:t>
      </w:r>
    </w:p>
    <w:p w:rsidR="00D36DE7" w:rsidRDefault="00D36DE7" w:rsidP="00DA7F30">
      <w:pPr>
        <w:pStyle w:val="ListParagraph"/>
        <w:ind w:left="0"/>
      </w:pPr>
    </w:p>
    <w:p w:rsidR="00DA7F30" w:rsidRDefault="00DA7F30" w:rsidP="00DA7F30">
      <w:pPr>
        <w:pStyle w:val="ListParagraph"/>
        <w:ind w:left="0"/>
      </w:pPr>
    </w:p>
    <w:p w:rsidR="00DA7F30" w:rsidRDefault="00DA7F30" w:rsidP="00DA7F30">
      <w:pPr>
        <w:pStyle w:val="ListParagraph"/>
        <w:ind w:left="0"/>
      </w:pPr>
      <w:r>
        <w:rPr>
          <w:noProof/>
        </w:rPr>
        <w:lastRenderedPageBreak/>
        <w:drawing>
          <wp:inline distT="0" distB="0" distL="0" distR="0" wp14:anchorId="23923B8E" wp14:editId="111AB3B9">
            <wp:extent cx="5943600" cy="3054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54350"/>
                    </a:xfrm>
                    <a:prstGeom prst="rect">
                      <a:avLst/>
                    </a:prstGeom>
                  </pic:spPr>
                </pic:pic>
              </a:graphicData>
            </a:graphic>
          </wp:inline>
        </w:drawing>
      </w:r>
    </w:p>
    <w:p w:rsidR="00D36DE7" w:rsidRDefault="00D36DE7" w:rsidP="00D36DE7">
      <w:pPr>
        <w:pStyle w:val="Heading2"/>
        <w:shd w:val="clear" w:color="auto" w:fill="FFFFFF"/>
        <w:spacing w:after="0"/>
        <w:rPr>
          <w:rFonts w:ascii="Open Sans" w:hAnsi="Open Sans" w:cs="Open Sans"/>
        </w:rPr>
      </w:pPr>
      <w:r>
        <w:rPr>
          <w:rFonts w:ascii="Open Sans" w:hAnsi="Open Sans" w:cs="Open Sans"/>
        </w:rPr>
        <w:t>The Rule of Five</w:t>
      </w:r>
    </w:p>
    <w:p w:rsidR="00D36DE7" w:rsidRDefault="00D36DE7" w:rsidP="00D36DE7">
      <w:pPr>
        <w:pStyle w:val="NormalWeb"/>
        <w:shd w:val="clear" w:color="auto" w:fill="FFFFFF"/>
        <w:spacing w:before="0" w:beforeAutospacing="0" w:after="0" w:afterAutospacing="0"/>
        <w:rPr>
          <w:rFonts w:ascii="Open Sans" w:hAnsi="Open Sans" w:cs="Open Sans"/>
        </w:rPr>
      </w:pPr>
      <w:r>
        <w:rPr>
          <w:rFonts w:ascii="Open Sans" w:hAnsi="Open Sans" w:cs="Open Sans"/>
        </w:rPr>
        <w:t>By adding both the move constructor and the move assignment operator to our </w:t>
      </w:r>
      <w:proofErr w:type="spellStart"/>
      <w:r>
        <w:rPr>
          <w:rStyle w:val="HTMLCode"/>
          <w:rFonts w:ascii="var(--jp-code-font-family)" w:hAnsi="var(--jp-code-font-family)"/>
          <w:bdr w:val="none" w:sz="0" w:space="0" w:color="auto" w:frame="1"/>
        </w:rPr>
        <w:t>MyMovableClass</w:t>
      </w:r>
      <w:proofErr w:type="spellEnd"/>
      <w:r>
        <w:rPr>
          <w:rFonts w:ascii="Open Sans" w:hAnsi="Open Sans" w:cs="Open Sans"/>
        </w:rPr>
        <w:t>, we have adhered to the </w:t>
      </w:r>
      <w:r>
        <w:rPr>
          <w:rStyle w:val="Strong"/>
          <w:rFonts w:ascii="Open Sans" w:hAnsi="Open Sans" w:cs="Open Sans"/>
        </w:rPr>
        <w:t>Rule of Five</w:t>
      </w:r>
      <w:r>
        <w:rPr>
          <w:rFonts w:ascii="Open Sans" w:hAnsi="Open Sans" w:cs="Open Sans"/>
        </w:rPr>
        <w:t>. This rule is an extension of the Rule of Three which we have already seen and exists since the introduction of the C++11 standard. The Rule of Five is especially important in resource management, where unnecessary copying needs to be avoided due to limited resources and performance reasons. Also, all the STL container classes such as </w:t>
      </w:r>
      <w:proofErr w:type="gramStart"/>
      <w:r>
        <w:rPr>
          <w:rStyle w:val="HTMLCode"/>
          <w:rFonts w:ascii="var(--jp-code-font-family)" w:hAnsi="var(--jp-code-font-family)"/>
          <w:bdr w:val="none" w:sz="0" w:space="0" w:color="auto" w:frame="1"/>
        </w:rPr>
        <w:t>std::</w:t>
      </w:r>
      <w:proofErr w:type="gramEnd"/>
      <w:r>
        <w:rPr>
          <w:rStyle w:val="HTMLCode"/>
          <w:rFonts w:ascii="var(--jp-code-font-family)" w:hAnsi="var(--jp-code-font-family)"/>
          <w:bdr w:val="none" w:sz="0" w:space="0" w:color="auto" w:frame="1"/>
        </w:rPr>
        <w:t>vector</w:t>
      </w:r>
      <w:r>
        <w:rPr>
          <w:rFonts w:ascii="Open Sans" w:hAnsi="Open Sans" w:cs="Open Sans"/>
        </w:rPr>
        <w:t> implement the Rule of Five and use move semantics for increased efficiency.</w:t>
      </w:r>
    </w:p>
    <w:p w:rsidR="00D36DE7" w:rsidRDefault="00D36DE7" w:rsidP="00D36DE7">
      <w:pPr>
        <w:pStyle w:val="NormalWeb"/>
        <w:shd w:val="clear" w:color="auto" w:fill="FFFFFF"/>
        <w:spacing w:before="0" w:beforeAutospacing="0" w:after="240" w:afterAutospacing="0"/>
        <w:rPr>
          <w:rFonts w:ascii="Open Sans" w:hAnsi="Open Sans" w:cs="Open Sans"/>
        </w:rPr>
      </w:pPr>
      <w:r>
        <w:rPr>
          <w:rFonts w:ascii="Open Sans" w:hAnsi="Open Sans" w:cs="Open Sans"/>
        </w:rPr>
        <w:t xml:space="preserve">The Rule of Five states that if you </w:t>
      </w:r>
      <w:proofErr w:type="gramStart"/>
      <w:r>
        <w:rPr>
          <w:rFonts w:ascii="Open Sans" w:hAnsi="Open Sans" w:cs="Open Sans"/>
        </w:rPr>
        <w:t>have to</w:t>
      </w:r>
      <w:proofErr w:type="gramEnd"/>
      <w:r>
        <w:rPr>
          <w:rFonts w:ascii="Open Sans" w:hAnsi="Open Sans" w:cs="Open Sans"/>
        </w:rPr>
        <w:t xml:space="preserve"> write one of the functions listed below then you should consider implementing all of them with a proper resource management policy in place. If you forget to implement one or more, the compiler will usually generate the missing ones (without a warning) but the default versions might not be suitable for the purpose you have in mind. The five functions are:</w:t>
      </w:r>
    </w:p>
    <w:p w:rsidR="00D36DE7" w:rsidRDefault="00D36DE7" w:rsidP="00EB042C">
      <w:pPr>
        <w:pStyle w:val="NormalWeb"/>
        <w:numPr>
          <w:ilvl w:val="0"/>
          <w:numId w:val="22"/>
        </w:numPr>
        <w:shd w:val="clear" w:color="auto" w:fill="FFFFFF"/>
        <w:spacing w:before="0" w:beforeAutospacing="0" w:after="0" w:afterAutospacing="0"/>
        <w:rPr>
          <w:rFonts w:ascii="Open Sans" w:hAnsi="Open Sans" w:cs="Open Sans"/>
          <w:sz w:val="21"/>
          <w:szCs w:val="21"/>
        </w:rPr>
      </w:pPr>
      <w:r>
        <w:rPr>
          <w:rFonts w:ascii="Open Sans" w:hAnsi="Open Sans" w:cs="Open Sans"/>
          <w:sz w:val="21"/>
          <w:szCs w:val="21"/>
        </w:rPr>
        <w:t>The </w:t>
      </w:r>
      <w:r>
        <w:rPr>
          <w:rStyle w:val="Strong"/>
          <w:rFonts w:ascii="Open Sans" w:hAnsi="Open Sans" w:cs="Open Sans"/>
          <w:sz w:val="21"/>
          <w:szCs w:val="21"/>
        </w:rPr>
        <w:t>destructor</w:t>
      </w:r>
      <w:r>
        <w:rPr>
          <w:rFonts w:ascii="Open Sans" w:hAnsi="Open Sans" w:cs="Open Sans"/>
          <w:sz w:val="21"/>
          <w:szCs w:val="21"/>
        </w:rPr>
        <w:t>: Responsible for freeing the resource once the object it belongs to goes out of scope.</w:t>
      </w:r>
    </w:p>
    <w:p w:rsidR="00D36DE7" w:rsidRDefault="00D36DE7" w:rsidP="00EB042C">
      <w:pPr>
        <w:pStyle w:val="NormalWeb"/>
        <w:numPr>
          <w:ilvl w:val="0"/>
          <w:numId w:val="22"/>
        </w:numPr>
        <w:shd w:val="clear" w:color="auto" w:fill="FFFFFF"/>
        <w:spacing w:before="0" w:beforeAutospacing="0" w:after="0" w:afterAutospacing="0"/>
        <w:rPr>
          <w:rFonts w:ascii="Open Sans" w:hAnsi="Open Sans" w:cs="Open Sans"/>
          <w:sz w:val="21"/>
          <w:szCs w:val="21"/>
        </w:rPr>
      </w:pPr>
      <w:r>
        <w:rPr>
          <w:rFonts w:ascii="Open Sans" w:hAnsi="Open Sans" w:cs="Open Sans"/>
          <w:sz w:val="21"/>
          <w:szCs w:val="21"/>
        </w:rPr>
        <w:t>The </w:t>
      </w:r>
      <w:r>
        <w:rPr>
          <w:rStyle w:val="Strong"/>
          <w:rFonts w:ascii="Open Sans" w:hAnsi="Open Sans" w:cs="Open Sans"/>
          <w:sz w:val="21"/>
          <w:szCs w:val="21"/>
        </w:rPr>
        <w:t>assignment operator</w:t>
      </w:r>
      <w:r>
        <w:rPr>
          <w:rFonts w:ascii="Open Sans" w:hAnsi="Open Sans" w:cs="Open Sans"/>
          <w:sz w:val="21"/>
          <w:szCs w:val="21"/>
        </w:rPr>
        <w:t xml:space="preserve">: The default assignment operation performs a member-wise shallow copy, which does not copy the content behind the resource handle. If a deep copy is needed, it has </w:t>
      </w:r>
      <w:proofErr w:type="gramStart"/>
      <w:r>
        <w:rPr>
          <w:rFonts w:ascii="Open Sans" w:hAnsi="Open Sans" w:cs="Open Sans"/>
          <w:sz w:val="21"/>
          <w:szCs w:val="21"/>
        </w:rPr>
        <w:t>be</w:t>
      </w:r>
      <w:proofErr w:type="gramEnd"/>
      <w:r>
        <w:rPr>
          <w:rFonts w:ascii="Open Sans" w:hAnsi="Open Sans" w:cs="Open Sans"/>
          <w:sz w:val="21"/>
          <w:szCs w:val="21"/>
        </w:rPr>
        <w:t xml:space="preserve"> implemented by the programmer.</w:t>
      </w:r>
    </w:p>
    <w:p w:rsidR="00D36DE7" w:rsidRDefault="00D36DE7" w:rsidP="00EB042C">
      <w:pPr>
        <w:pStyle w:val="NormalWeb"/>
        <w:numPr>
          <w:ilvl w:val="0"/>
          <w:numId w:val="22"/>
        </w:numPr>
        <w:shd w:val="clear" w:color="auto" w:fill="FFFFFF"/>
        <w:spacing w:before="0" w:beforeAutospacing="0" w:after="0" w:afterAutospacing="0"/>
        <w:rPr>
          <w:rFonts w:ascii="Open Sans" w:hAnsi="Open Sans" w:cs="Open Sans"/>
          <w:sz w:val="21"/>
          <w:szCs w:val="21"/>
        </w:rPr>
      </w:pPr>
      <w:r>
        <w:rPr>
          <w:rFonts w:ascii="Open Sans" w:hAnsi="Open Sans" w:cs="Open Sans"/>
          <w:sz w:val="21"/>
          <w:szCs w:val="21"/>
        </w:rPr>
        <w:t>The </w:t>
      </w:r>
      <w:r>
        <w:rPr>
          <w:rStyle w:val="Strong"/>
          <w:rFonts w:ascii="Open Sans" w:hAnsi="Open Sans" w:cs="Open Sans"/>
          <w:sz w:val="21"/>
          <w:szCs w:val="21"/>
        </w:rPr>
        <w:t>copy constructor</w:t>
      </w:r>
      <w:r>
        <w:rPr>
          <w:rFonts w:ascii="Open Sans" w:hAnsi="Open Sans" w:cs="Open Sans"/>
          <w:sz w:val="21"/>
          <w:szCs w:val="21"/>
        </w:rPr>
        <w:t xml:space="preserve">: As with the assignment operator, the default copy constructor performs a shallow copy of the data members. If something else is needed, the programmer </w:t>
      </w:r>
      <w:proofErr w:type="gramStart"/>
      <w:r>
        <w:rPr>
          <w:rFonts w:ascii="Open Sans" w:hAnsi="Open Sans" w:cs="Open Sans"/>
          <w:sz w:val="21"/>
          <w:szCs w:val="21"/>
        </w:rPr>
        <w:t>has to</w:t>
      </w:r>
      <w:proofErr w:type="gramEnd"/>
      <w:r>
        <w:rPr>
          <w:rFonts w:ascii="Open Sans" w:hAnsi="Open Sans" w:cs="Open Sans"/>
          <w:sz w:val="21"/>
          <w:szCs w:val="21"/>
        </w:rPr>
        <w:t xml:space="preserve"> implement it accordingly.</w:t>
      </w:r>
    </w:p>
    <w:p w:rsidR="00D36DE7" w:rsidRDefault="00D36DE7" w:rsidP="00EB042C">
      <w:pPr>
        <w:pStyle w:val="NormalWeb"/>
        <w:numPr>
          <w:ilvl w:val="0"/>
          <w:numId w:val="22"/>
        </w:numPr>
        <w:shd w:val="clear" w:color="auto" w:fill="FFFFFF"/>
        <w:spacing w:before="0" w:beforeAutospacing="0" w:after="0" w:afterAutospacing="0"/>
        <w:rPr>
          <w:rFonts w:ascii="Open Sans" w:hAnsi="Open Sans" w:cs="Open Sans"/>
          <w:sz w:val="21"/>
          <w:szCs w:val="21"/>
        </w:rPr>
      </w:pPr>
      <w:r>
        <w:rPr>
          <w:rFonts w:ascii="Open Sans" w:hAnsi="Open Sans" w:cs="Open Sans"/>
          <w:sz w:val="21"/>
          <w:szCs w:val="21"/>
        </w:rPr>
        <w:lastRenderedPageBreak/>
        <w:t>The </w:t>
      </w:r>
      <w:r>
        <w:rPr>
          <w:rStyle w:val="Strong"/>
          <w:rFonts w:ascii="Open Sans" w:hAnsi="Open Sans" w:cs="Open Sans"/>
          <w:sz w:val="21"/>
          <w:szCs w:val="21"/>
        </w:rPr>
        <w:t>move constructor</w:t>
      </w:r>
      <w:r>
        <w:rPr>
          <w:rFonts w:ascii="Open Sans" w:hAnsi="Open Sans" w:cs="Open Sans"/>
          <w:sz w:val="21"/>
          <w:szCs w:val="21"/>
        </w:rPr>
        <w:t xml:space="preserve">: Because copying objects can be an expensive operation which involves creating, copying and destroying temporary objects, </w:t>
      </w:r>
      <w:proofErr w:type="spellStart"/>
      <w:r>
        <w:rPr>
          <w:rFonts w:ascii="Open Sans" w:hAnsi="Open Sans" w:cs="Open Sans"/>
          <w:sz w:val="21"/>
          <w:szCs w:val="21"/>
        </w:rPr>
        <w:t>rvalue</w:t>
      </w:r>
      <w:proofErr w:type="spellEnd"/>
      <w:r>
        <w:rPr>
          <w:rFonts w:ascii="Open Sans" w:hAnsi="Open Sans" w:cs="Open Sans"/>
          <w:sz w:val="21"/>
          <w:szCs w:val="21"/>
        </w:rPr>
        <w:t xml:space="preserve"> references are used to bind to </w:t>
      </w:r>
      <w:proofErr w:type="gramStart"/>
      <w:r>
        <w:rPr>
          <w:rFonts w:ascii="Open Sans" w:hAnsi="Open Sans" w:cs="Open Sans"/>
          <w:sz w:val="21"/>
          <w:szCs w:val="21"/>
        </w:rPr>
        <w:t>an</w:t>
      </w:r>
      <w:proofErr w:type="gramEnd"/>
      <w:r>
        <w:rPr>
          <w:rFonts w:ascii="Open Sans" w:hAnsi="Open Sans" w:cs="Open Sans"/>
          <w:sz w:val="21"/>
          <w:szCs w:val="21"/>
        </w:rPr>
        <w:t xml:space="preserve"> </w:t>
      </w:r>
      <w:proofErr w:type="spellStart"/>
      <w:r>
        <w:rPr>
          <w:rFonts w:ascii="Open Sans" w:hAnsi="Open Sans" w:cs="Open Sans"/>
          <w:sz w:val="21"/>
          <w:szCs w:val="21"/>
        </w:rPr>
        <w:t>rvalue</w:t>
      </w:r>
      <w:proofErr w:type="spellEnd"/>
      <w:r>
        <w:rPr>
          <w:rFonts w:ascii="Open Sans" w:hAnsi="Open Sans" w:cs="Open Sans"/>
          <w:sz w:val="21"/>
          <w:szCs w:val="21"/>
        </w:rPr>
        <w:t xml:space="preserve">. Using this mechanism, the move constructor transfers the ownership of a resource from a (temporary) </w:t>
      </w:r>
      <w:proofErr w:type="spellStart"/>
      <w:r>
        <w:rPr>
          <w:rFonts w:ascii="Open Sans" w:hAnsi="Open Sans" w:cs="Open Sans"/>
          <w:sz w:val="21"/>
          <w:szCs w:val="21"/>
        </w:rPr>
        <w:t>rvalue</w:t>
      </w:r>
      <w:proofErr w:type="spellEnd"/>
      <w:r>
        <w:rPr>
          <w:rFonts w:ascii="Open Sans" w:hAnsi="Open Sans" w:cs="Open Sans"/>
          <w:sz w:val="21"/>
          <w:szCs w:val="21"/>
        </w:rPr>
        <w:t xml:space="preserve"> object to a permanent </w:t>
      </w:r>
      <w:proofErr w:type="spellStart"/>
      <w:r>
        <w:rPr>
          <w:rFonts w:ascii="Open Sans" w:hAnsi="Open Sans" w:cs="Open Sans"/>
          <w:sz w:val="21"/>
          <w:szCs w:val="21"/>
        </w:rPr>
        <w:t>lvalue</w:t>
      </w:r>
      <w:proofErr w:type="spellEnd"/>
      <w:r>
        <w:rPr>
          <w:rFonts w:ascii="Open Sans" w:hAnsi="Open Sans" w:cs="Open Sans"/>
          <w:sz w:val="21"/>
          <w:szCs w:val="21"/>
        </w:rPr>
        <w:t xml:space="preserve"> object.</w:t>
      </w:r>
    </w:p>
    <w:p w:rsidR="00D36DE7" w:rsidRDefault="00D36DE7" w:rsidP="00EB042C">
      <w:pPr>
        <w:pStyle w:val="NormalWeb"/>
        <w:numPr>
          <w:ilvl w:val="0"/>
          <w:numId w:val="22"/>
        </w:numPr>
        <w:shd w:val="clear" w:color="auto" w:fill="FFFFFF"/>
        <w:spacing w:before="0" w:beforeAutospacing="0" w:after="0" w:afterAutospacing="0"/>
        <w:rPr>
          <w:rFonts w:ascii="Open Sans" w:hAnsi="Open Sans" w:cs="Open Sans"/>
          <w:sz w:val="21"/>
          <w:szCs w:val="21"/>
        </w:rPr>
      </w:pPr>
      <w:r>
        <w:rPr>
          <w:rFonts w:ascii="Open Sans" w:hAnsi="Open Sans" w:cs="Open Sans"/>
          <w:sz w:val="21"/>
          <w:szCs w:val="21"/>
        </w:rPr>
        <w:t>The </w:t>
      </w:r>
      <w:r>
        <w:rPr>
          <w:rStyle w:val="Strong"/>
          <w:rFonts w:ascii="Open Sans" w:hAnsi="Open Sans" w:cs="Open Sans"/>
          <w:sz w:val="21"/>
          <w:szCs w:val="21"/>
        </w:rPr>
        <w:t>move assignment operator</w:t>
      </w:r>
      <w:r>
        <w:rPr>
          <w:rFonts w:ascii="Open Sans" w:hAnsi="Open Sans" w:cs="Open Sans"/>
          <w:sz w:val="21"/>
          <w:szCs w:val="21"/>
        </w:rPr>
        <w:t>: With this operator, ownership of a resource can be transferred from one object to another. The internal behavior is very similar to the move constructor.</w:t>
      </w:r>
    </w:p>
    <w:p w:rsidR="00D36DE7" w:rsidRDefault="00D36DE7" w:rsidP="00DA7F30">
      <w:pPr>
        <w:pStyle w:val="ListParagraph"/>
        <w:ind w:left="0"/>
      </w:pPr>
    </w:p>
    <w:p w:rsidR="00DA7F30" w:rsidRDefault="00DA7F30" w:rsidP="00DA7F30">
      <w:pPr>
        <w:pStyle w:val="ListParagraph"/>
        <w:ind w:left="0"/>
      </w:pPr>
    </w:p>
    <w:p w:rsidR="00DA7F30" w:rsidRDefault="00DA7F30" w:rsidP="00DA7F30">
      <w:pPr>
        <w:pStyle w:val="ListParagraph"/>
        <w:ind w:left="0"/>
      </w:pPr>
      <w:r>
        <w:rPr>
          <w:noProof/>
        </w:rPr>
        <w:drawing>
          <wp:inline distT="0" distB="0" distL="0" distR="0" wp14:anchorId="0166E910" wp14:editId="70A3D21D">
            <wp:extent cx="5943600" cy="30683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68320"/>
                    </a:xfrm>
                    <a:prstGeom prst="rect">
                      <a:avLst/>
                    </a:prstGeom>
                  </pic:spPr>
                </pic:pic>
              </a:graphicData>
            </a:graphic>
          </wp:inline>
        </w:drawing>
      </w:r>
    </w:p>
    <w:p w:rsidR="00D36DE7" w:rsidRPr="00D36DE7" w:rsidRDefault="00D36DE7" w:rsidP="00D36DE7">
      <w:pPr>
        <w:spacing w:before="100" w:beforeAutospacing="1" w:after="0" w:afterAutospacing="1" w:line="240" w:lineRule="auto"/>
        <w:outlineLvl w:val="1"/>
        <w:rPr>
          <w:rFonts w:ascii="Open Sans" w:eastAsia="Times New Roman" w:hAnsi="Open Sans" w:cs="Open Sans"/>
          <w:b/>
          <w:bCs/>
          <w:color w:val="11161A"/>
          <w:sz w:val="36"/>
          <w:szCs w:val="36"/>
        </w:rPr>
      </w:pPr>
      <w:r w:rsidRPr="00D36DE7">
        <w:rPr>
          <w:rFonts w:ascii="Open Sans" w:eastAsia="Times New Roman" w:hAnsi="Open Sans" w:cs="Open Sans"/>
          <w:b/>
          <w:bCs/>
          <w:color w:val="11161A"/>
          <w:sz w:val="36"/>
          <w:szCs w:val="36"/>
        </w:rPr>
        <w:t>When are move semantics used?</w:t>
      </w:r>
    </w:p>
    <w:p w:rsidR="00D36DE7" w:rsidRPr="00D36DE7" w:rsidRDefault="00D36DE7" w:rsidP="00D36DE7">
      <w:pPr>
        <w:spacing w:after="240" w:line="240" w:lineRule="auto"/>
        <w:rPr>
          <w:rFonts w:ascii="Open Sans" w:eastAsia="Times New Roman" w:hAnsi="Open Sans" w:cs="Open Sans"/>
          <w:color w:val="11161A"/>
          <w:sz w:val="24"/>
          <w:szCs w:val="24"/>
        </w:rPr>
      </w:pPr>
      <w:r w:rsidRPr="00D36DE7">
        <w:rPr>
          <w:rFonts w:ascii="Open Sans" w:eastAsia="Times New Roman" w:hAnsi="Open Sans" w:cs="Open Sans"/>
          <w:color w:val="11161A"/>
          <w:sz w:val="24"/>
          <w:szCs w:val="24"/>
        </w:rPr>
        <w:t xml:space="preserve">Now that we have seen how move semantics work, let us </w:t>
      </w:r>
      <w:proofErr w:type="gramStart"/>
      <w:r w:rsidRPr="00D36DE7">
        <w:rPr>
          <w:rFonts w:ascii="Open Sans" w:eastAsia="Times New Roman" w:hAnsi="Open Sans" w:cs="Open Sans"/>
          <w:color w:val="11161A"/>
          <w:sz w:val="24"/>
          <w:szCs w:val="24"/>
        </w:rPr>
        <w:t>take a look</w:t>
      </w:r>
      <w:proofErr w:type="gramEnd"/>
      <w:r w:rsidRPr="00D36DE7">
        <w:rPr>
          <w:rFonts w:ascii="Open Sans" w:eastAsia="Times New Roman" w:hAnsi="Open Sans" w:cs="Open Sans"/>
          <w:color w:val="11161A"/>
          <w:sz w:val="24"/>
          <w:szCs w:val="24"/>
        </w:rPr>
        <w:t xml:space="preserve"> at situations where they actually apply.</w:t>
      </w:r>
    </w:p>
    <w:p w:rsidR="00D36DE7" w:rsidRPr="00D36DE7" w:rsidRDefault="00D36DE7" w:rsidP="00D36DE7">
      <w:pPr>
        <w:spacing w:after="240" w:line="240" w:lineRule="auto"/>
        <w:rPr>
          <w:rFonts w:ascii="Open Sans" w:eastAsia="Times New Roman" w:hAnsi="Open Sans" w:cs="Open Sans"/>
          <w:color w:val="11161A"/>
          <w:sz w:val="24"/>
          <w:szCs w:val="24"/>
        </w:rPr>
      </w:pPr>
      <w:r w:rsidRPr="00D36DE7">
        <w:rPr>
          <w:rFonts w:ascii="Open Sans" w:eastAsia="Times New Roman" w:hAnsi="Open Sans" w:cs="Open Sans"/>
          <w:color w:val="11161A"/>
          <w:sz w:val="24"/>
          <w:szCs w:val="24"/>
        </w:rPr>
        <w:t xml:space="preserve">One of the primary areas of application are cases, where heavy-weight objects need to be passed around in a program. Copying these without move semantics can cause series performance issues. The idea in this scenario is to create the object a single time and then "simply" move it around using </w:t>
      </w:r>
      <w:proofErr w:type="spellStart"/>
      <w:r w:rsidRPr="00D36DE7">
        <w:rPr>
          <w:rFonts w:ascii="Open Sans" w:eastAsia="Times New Roman" w:hAnsi="Open Sans" w:cs="Open Sans"/>
          <w:color w:val="11161A"/>
          <w:sz w:val="24"/>
          <w:szCs w:val="24"/>
        </w:rPr>
        <w:t>rvalue</w:t>
      </w:r>
      <w:proofErr w:type="spellEnd"/>
      <w:r w:rsidRPr="00D36DE7">
        <w:rPr>
          <w:rFonts w:ascii="Open Sans" w:eastAsia="Times New Roman" w:hAnsi="Open Sans" w:cs="Open Sans"/>
          <w:color w:val="11161A"/>
          <w:sz w:val="24"/>
          <w:szCs w:val="24"/>
        </w:rPr>
        <w:t xml:space="preserve"> references and move semantics.</w:t>
      </w:r>
    </w:p>
    <w:p w:rsidR="00D36DE7" w:rsidRPr="00D36DE7" w:rsidRDefault="00D36DE7" w:rsidP="00D36DE7">
      <w:pPr>
        <w:spacing w:after="120" w:line="240" w:lineRule="auto"/>
        <w:rPr>
          <w:rFonts w:ascii="Open Sans" w:eastAsia="Times New Roman" w:hAnsi="Open Sans" w:cs="Open Sans"/>
          <w:color w:val="11161A"/>
          <w:sz w:val="24"/>
          <w:szCs w:val="24"/>
        </w:rPr>
      </w:pPr>
      <w:r w:rsidRPr="00D36DE7">
        <w:rPr>
          <w:rFonts w:ascii="Open Sans" w:eastAsia="Times New Roman" w:hAnsi="Open Sans" w:cs="Open Sans"/>
          <w:color w:val="11161A"/>
          <w:sz w:val="24"/>
          <w:szCs w:val="24"/>
        </w:rPr>
        <w:t>A second area of application are cases where ownership needs to be transferred (such as with unique pointers, as we will soon see). The primary difference to shared references is that with move semantics we are not sharing anything but instead we are ensuring through a smart policy that only a single object at a time has access to and thus owns the resource.</w:t>
      </w:r>
    </w:p>
    <w:p w:rsidR="00D36DE7" w:rsidRDefault="00D36DE7" w:rsidP="00DA7F30">
      <w:pPr>
        <w:pStyle w:val="ListParagraph"/>
        <w:ind w:left="0"/>
      </w:pPr>
    </w:p>
    <w:p w:rsidR="00DA7F30" w:rsidRDefault="00DA7F30" w:rsidP="00DA7F30">
      <w:pPr>
        <w:pStyle w:val="ListParagraph"/>
        <w:ind w:left="0"/>
      </w:pPr>
    </w:p>
    <w:p w:rsidR="00DA7F30" w:rsidRDefault="00DA7F30" w:rsidP="00DA7F30">
      <w:pPr>
        <w:pStyle w:val="ListParagraph"/>
        <w:ind w:left="0"/>
      </w:pPr>
      <w:r>
        <w:rPr>
          <w:noProof/>
        </w:rPr>
        <w:drawing>
          <wp:inline distT="0" distB="0" distL="0" distR="0" wp14:anchorId="0161C92B" wp14:editId="3FE5B436">
            <wp:extent cx="5943600" cy="30626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62605"/>
                    </a:xfrm>
                    <a:prstGeom prst="rect">
                      <a:avLst/>
                    </a:prstGeom>
                  </pic:spPr>
                </pic:pic>
              </a:graphicData>
            </a:graphic>
          </wp:inline>
        </w:drawing>
      </w:r>
    </w:p>
    <w:p w:rsidR="00D36DE7" w:rsidRPr="00D36DE7" w:rsidRDefault="00D36DE7" w:rsidP="00D36DE7">
      <w:pPr>
        <w:shd w:val="clear" w:color="auto" w:fill="FFFFFF"/>
        <w:spacing w:after="240" w:line="240" w:lineRule="auto"/>
        <w:rPr>
          <w:rFonts w:ascii="Open Sans" w:eastAsia="Times New Roman" w:hAnsi="Open Sans" w:cs="Open Sans"/>
          <w:sz w:val="24"/>
          <w:szCs w:val="24"/>
        </w:rPr>
      </w:pPr>
      <w:r w:rsidRPr="00D36DE7">
        <w:rPr>
          <w:rFonts w:ascii="Open Sans" w:eastAsia="Times New Roman" w:hAnsi="Open Sans" w:cs="Open Sans"/>
          <w:sz w:val="24"/>
          <w:szCs w:val="24"/>
        </w:rPr>
        <w:t>Let us look at some code examples:</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D36DE7">
        <w:rPr>
          <w:rFonts w:ascii="var(--jp-code-font-family)" w:eastAsia="Times New Roman" w:hAnsi="var(--jp-code-font-family)" w:cs="Courier New"/>
          <w:sz w:val="20"/>
          <w:szCs w:val="20"/>
          <w:bdr w:val="none" w:sz="0" w:space="0" w:color="auto" w:frame="1"/>
          <w:shd w:val="clear" w:color="auto" w:fill="F7F7F8"/>
        </w:rPr>
        <w:t xml:space="preserve">int </w:t>
      </w:r>
      <w:proofErr w:type="gramStart"/>
      <w:r w:rsidRPr="00D36DE7">
        <w:rPr>
          <w:rFonts w:ascii="var(--jp-code-font-family)" w:eastAsia="Times New Roman" w:hAnsi="var(--jp-code-font-family)" w:cs="Courier New"/>
          <w:sz w:val="20"/>
          <w:szCs w:val="20"/>
          <w:bdr w:val="none" w:sz="0" w:space="0" w:color="auto" w:frame="1"/>
          <w:shd w:val="clear" w:color="auto" w:fill="F7F7F8"/>
        </w:rPr>
        <w:t>main(</w:t>
      </w:r>
      <w:proofErr w:type="gramEnd"/>
      <w:r w:rsidRPr="00D36DE7">
        <w:rPr>
          <w:rFonts w:ascii="var(--jp-code-font-family)" w:eastAsia="Times New Roman" w:hAnsi="var(--jp-code-font-family)" w:cs="Courier New"/>
          <w:sz w:val="20"/>
          <w:szCs w:val="20"/>
          <w:bdr w:val="none" w:sz="0" w:space="0" w:color="auto" w:frame="1"/>
          <w:shd w:val="clear" w:color="auto" w:fill="F7F7F8"/>
        </w:rPr>
        <w:t>)</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D36DE7">
        <w:rPr>
          <w:rFonts w:ascii="var(--jp-code-font-family)" w:eastAsia="Times New Roman" w:hAnsi="var(--jp-code-font-family)" w:cs="Courier New"/>
          <w:sz w:val="20"/>
          <w:szCs w:val="20"/>
          <w:bdr w:val="none" w:sz="0" w:space="0" w:color="auto" w:frame="1"/>
          <w:shd w:val="clear" w:color="auto" w:fill="F7F7F8"/>
        </w:rPr>
        <w:t>{</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D36DE7">
        <w:rPr>
          <w:rFonts w:ascii="var(--jp-code-font-family)" w:eastAsia="Times New Roman" w:hAnsi="var(--jp-code-font-family)" w:cs="Courier New"/>
          <w:sz w:val="20"/>
          <w:szCs w:val="20"/>
          <w:bdr w:val="none" w:sz="0" w:space="0" w:color="auto" w:frame="1"/>
          <w:shd w:val="clear" w:color="auto" w:fill="F7F7F8"/>
        </w:rPr>
        <w:t xml:space="preserve">    </w:t>
      </w:r>
      <w:proofErr w:type="spellStart"/>
      <w:r w:rsidRPr="00D36DE7">
        <w:rPr>
          <w:rFonts w:ascii="var(--jp-code-font-family)" w:eastAsia="Times New Roman" w:hAnsi="var(--jp-code-font-family)" w:cs="Courier New"/>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sz w:val="20"/>
          <w:szCs w:val="20"/>
          <w:bdr w:val="none" w:sz="0" w:space="0" w:color="auto" w:frame="1"/>
          <w:shd w:val="clear" w:color="auto" w:fill="F7F7F8"/>
        </w:rPr>
        <w:t xml:space="preserve"> obj1(100), obj2(200); </w:t>
      </w:r>
      <w:r w:rsidRPr="00D36DE7">
        <w:rPr>
          <w:rFonts w:ascii="var(--jp-code-font-family)" w:eastAsia="Times New Roman" w:hAnsi="var(--jp-code-font-family)" w:cs="Courier New"/>
          <w:i/>
          <w:iCs/>
          <w:sz w:val="20"/>
          <w:szCs w:val="20"/>
          <w:bdr w:val="none" w:sz="0" w:space="0" w:color="auto" w:frame="1"/>
          <w:shd w:val="clear" w:color="auto" w:fill="F7F7F8"/>
        </w:rPr>
        <w:t>// constructor</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D36DE7">
        <w:rPr>
          <w:rFonts w:ascii="var(--jp-code-font-family)" w:eastAsia="Times New Roman" w:hAnsi="var(--jp-code-font-family)" w:cs="Courier New"/>
          <w:sz w:val="20"/>
          <w:szCs w:val="20"/>
          <w:bdr w:val="none" w:sz="0" w:space="0" w:color="auto" w:frame="1"/>
          <w:shd w:val="clear" w:color="auto" w:fill="F7F7F8"/>
        </w:rPr>
        <w:t xml:space="preserve">    </w:t>
      </w:r>
      <w:proofErr w:type="spellStart"/>
      <w:r w:rsidRPr="00D36DE7">
        <w:rPr>
          <w:rFonts w:ascii="var(--jp-code-font-family)" w:eastAsia="Times New Roman" w:hAnsi="var(--jp-code-font-family)" w:cs="Courier New"/>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sz w:val="20"/>
          <w:szCs w:val="20"/>
          <w:bdr w:val="none" w:sz="0" w:space="0" w:color="auto" w:frame="1"/>
          <w:shd w:val="clear" w:color="auto" w:fill="F7F7F8"/>
        </w:rPr>
        <w:t xml:space="preserve"> obj3(obj1); </w:t>
      </w:r>
      <w:r w:rsidRPr="00D36DE7">
        <w:rPr>
          <w:rFonts w:ascii="var(--jp-code-font-family)" w:eastAsia="Times New Roman" w:hAnsi="var(--jp-code-font-family)" w:cs="Courier New"/>
          <w:i/>
          <w:iCs/>
          <w:sz w:val="20"/>
          <w:szCs w:val="20"/>
          <w:bdr w:val="none" w:sz="0" w:space="0" w:color="auto" w:frame="1"/>
          <w:shd w:val="clear" w:color="auto" w:fill="F7F7F8"/>
        </w:rPr>
        <w:t>// copy constructor</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D36DE7">
        <w:rPr>
          <w:rFonts w:ascii="var(--jp-code-font-family)" w:eastAsia="Times New Roman" w:hAnsi="var(--jp-code-font-family)" w:cs="Courier New"/>
          <w:sz w:val="20"/>
          <w:szCs w:val="20"/>
          <w:bdr w:val="none" w:sz="0" w:space="0" w:color="auto" w:frame="1"/>
          <w:shd w:val="clear" w:color="auto" w:fill="F7F7F8"/>
        </w:rPr>
        <w:t xml:space="preserve">    </w:t>
      </w:r>
      <w:proofErr w:type="spellStart"/>
      <w:r w:rsidRPr="00D36DE7">
        <w:rPr>
          <w:rFonts w:ascii="var(--jp-code-font-family)" w:eastAsia="Times New Roman" w:hAnsi="var(--jp-code-font-family)" w:cs="Courier New"/>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sz w:val="20"/>
          <w:szCs w:val="20"/>
          <w:bdr w:val="none" w:sz="0" w:space="0" w:color="auto" w:frame="1"/>
          <w:shd w:val="clear" w:color="auto" w:fill="F7F7F8"/>
        </w:rPr>
        <w:t xml:space="preserve"> obj4 </w:t>
      </w:r>
      <w:r w:rsidRPr="00D36DE7">
        <w:rPr>
          <w:rFonts w:ascii="var(--jp-code-font-family)" w:eastAsia="Times New Roman" w:hAnsi="var(--jp-code-font-family)" w:cs="Courier New"/>
          <w:b/>
          <w:bCs/>
          <w:sz w:val="20"/>
          <w:szCs w:val="20"/>
          <w:bdr w:val="none" w:sz="0" w:space="0" w:color="auto" w:frame="1"/>
          <w:shd w:val="clear" w:color="auto" w:fill="F7F7F8"/>
        </w:rPr>
        <w:t>=</w:t>
      </w:r>
      <w:r w:rsidRPr="00D36DE7">
        <w:rPr>
          <w:rFonts w:ascii="var(--jp-code-font-family)" w:eastAsia="Times New Roman" w:hAnsi="var(--jp-code-font-family)" w:cs="Courier New"/>
          <w:sz w:val="20"/>
          <w:szCs w:val="20"/>
          <w:bdr w:val="none" w:sz="0" w:space="0" w:color="auto" w:frame="1"/>
          <w:shd w:val="clear" w:color="auto" w:fill="F7F7F8"/>
        </w:rPr>
        <w:t xml:space="preserve"> obj1; </w:t>
      </w:r>
      <w:r w:rsidRPr="00D36DE7">
        <w:rPr>
          <w:rFonts w:ascii="var(--jp-code-font-family)" w:eastAsia="Times New Roman" w:hAnsi="var(--jp-code-font-family)" w:cs="Courier New"/>
          <w:i/>
          <w:iCs/>
          <w:sz w:val="20"/>
          <w:szCs w:val="20"/>
          <w:bdr w:val="none" w:sz="0" w:space="0" w:color="auto" w:frame="1"/>
          <w:shd w:val="clear" w:color="auto" w:fill="F7F7F8"/>
        </w:rPr>
        <w:t>// copy constructor</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D36DE7">
        <w:rPr>
          <w:rFonts w:ascii="var(--jp-code-font-family)" w:eastAsia="Times New Roman" w:hAnsi="var(--jp-code-font-family)" w:cs="Courier New"/>
          <w:sz w:val="20"/>
          <w:szCs w:val="20"/>
          <w:bdr w:val="none" w:sz="0" w:space="0" w:color="auto" w:frame="1"/>
          <w:shd w:val="clear" w:color="auto" w:fill="F7F7F8"/>
        </w:rPr>
        <w:t xml:space="preserve">    obj4 </w:t>
      </w:r>
      <w:r w:rsidRPr="00D36DE7">
        <w:rPr>
          <w:rFonts w:ascii="var(--jp-code-font-family)" w:eastAsia="Times New Roman" w:hAnsi="var(--jp-code-font-family)" w:cs="Courier New"/>
          <w:b/>
          <w:bCs/>
          <w:sz w:val="20"/>
          <w:szCs w:val="20"/>
          <w:bdr w:val="none" w:sz="0" w:space="0" w:color="auto" w:frame="1"/>
          <w:shd w:val="clear" w:color="auto" w:fill="F7F7F8"/>
        </w:rPr>
        <w:t>=</w:t>
      </w:r>
      <w:r w:rsidRPr="00D36DE7">
        <w:rPr>
          <w:rFonts w:ascii="var(--jp-code-font-family)" w:eastAsia="Times New Roman" w:hAnsi="var(--jp-code-font-family)" w:cs="Courier New"/>
          <w:sz w:val="20"/>
          <w:szCs w:val="20"/>
          <w:bdr w:val="none" w:sz="0" w:space="0" w:color="auto" w:frame="1"/>
          <w:shd w:val="clear" w:color="auto" w:fill="F7F7F8"/>
        </w:rPr>
        <w:t xml:space="preserve"> obj2; </w:t>
      </w:r>
      <w:r w:rsidRPr="00D36DE7">
        <w:rPr>
          <w:rFonts w:ascii="var(--jp-code-font-family)" w:eastAsia="Times New Roman" w:hAnsi="var(--jp-code-font-family)" w:cs="Courier New"/>
          <w:i/>
          <w:iCs/>
          <w:sz w:val="20"/>
          <w:szCs w:val="20"/>
          <w:bdr w:val="none" w:sz="0" w:space="0" w:color="auto" w:frame="1"/>
          <w:shd w:val="clear" w:color="auto" w:fill="F7F7F8"/>
        </w:rPr>
        <w:t>// copy assignment operator</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D36DE7">
        <w:rPr>
          <w:rFonts w:ascii="var(--jp-code-font-family)" w:eastAsia="Times New Roman" w:hAnsi="var(--jp-code-font-family)" w:cs="Courier New"/>
          <w:sz w:val="20"/>
          <w:szCs w:val="20"/>
          <w:bdr w:val="none" w:sz="0" w:space="0" w:color="auto" w:frame="1"/>
          <w:shd w:val="clear" w:color="auto" w:fill="F7F7F8"/>
        </w:rPr>
        <w:t xml:space="preserve">    </w:t>
      </w:r>
      <w:r w:rsidRPr="00D36DE7">
        <w:rPr>
          <w:rFonts w:ascii="var(--jp-code-font-family)" w:eastAsia="Times New Roman" w:hAnsi="var(--jp-code-font-family)" w:cs="Courier New"/>
          <w:b/>
          <w:bCs/>
          <w:sz w:val="20"/>
          <w:szCs w:val="20"/>
          <w:bdr w:val="none" w:sz="0" w:space="0" w:color="auto" w:frame="1"/>
          <w:shd w:val="clear" w:color="auto" w:fill="F7F7F8"/>
        </w:rPr>
        <w:t>return</w:t>
      </w:r>
      <w:r w:rsidRPr="00D36DE7">
        <w:rPr>
          <w:rFonts w:ascii="var(--jp-code-font-family)" w:eastAsia="Times New Roman" w:hAnsi="var(--jp-code-font-family)" w:cs="Courier New"/>
          <w:sz w:val="20"/>
          <w:szCs w:val="20"/>
          <w:bdr w:val="none" w:sz="0" w:space="0" w:color="auto" w:frame="1"/>
          <w:shd w:val="clear" w:color="auto" w:fill="F7F7F8"/>
        </w:rPr>
        <w:t xml:space="preserve"> 0;</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1"/>
          <w:szCs w:val="21"/>
        </w:rPr>
      </w:pPr>
      <w:r w:rsidRPr="00D36DE7">
        <w:rPr>
          <w:rFonts w:ascii="var(--jp-code-font-family)" w:eastAsia="Times New Roman" w:hAnsi="var(--jp-code-font-family)" w:cs="Courier New"/>
          <w:sz w:val="20"/>
          <w:szCs w:val="20"/>
          <w:bdr w:val="none" w:sz="0" w:space="0" w:color="auto" w:frame="1"/>
          <w:shd w:val="clear" w:color="auto" w:fill="F7F7F8"/>
        </w:rPr>
        <w:t>}</w:t>
      </w:r>
    </w:p>
    <w:p w:rsidR="00D36DE7" w:rsidRPr="00D36DE7" w:rsidRDefault="00D36DE7" w:rsidP="00D36DE7">
      <w:pPr>
        <w:shd w:val="clear" w:color="auto" w:fill="FFFFFF"/>
        <w:spacing w:after="0" w:line="240" w:lineRule="auto"/>
        <w:rPr>
          <w:rFonts w:ascii="Open Sans" w:eastAsia="Times New Roman" w:hAnsi="Open Sans" w:cs="Open Sans"/>
          <w:sz w:val="24"/>
          <w:szCs w:val="24"/>
        </w:rPr>
      </w:pPr>
      <w:r w:rsidRPr="00D36DE7">
        <w:rPr>
          <w:rFonts w:ascii="Open Sans" w:eastAsia="Times New Roman" w:hAnsi="Open Sans" w:cs="Open Sans"/>
          <w:sz w:val="24"/>
          <w:szCs w:val="24"/>
        </w:rPr>
        <w:t>If you compile and run this code, be sure to use the </w:t>
      </w:r>
      <w:r w:rsidRPr="00D36DE7">
        <w:rPr>
          <w:rFonts w:ascii="var(--jp-code-font-family)" w:eastAsia="Times New Roman" w:hAnsi="var(--jp-code-font-family)" w:cs="Courier New"/>
          <w:sz w:val="20"/>
          <w:szCs w:val="20"/>
          <w:bdr w:val="none" w:sz="0" w:space="0" w:color="auto" w:frame="1"/>
        </w:rPr>
        <w:t>-std=</w:t>
      </w:r>
      <w:proofErr w:type="spellStart"/>
      <w:r w:rsidRPr="00D36DE7">
        <w:rPr>
          <w:rFonts w:ascii="var(--jp-code-font-family)" w:eastAsia="Times New Roman" w:hAnsi="var(--jp-code-font-family)" w:cs="Courier New"/>
          <w:sz w:val="20"/>
          <w:szCs w:val="20"/>
          <w:bdr w:val="none" w:sz="0" w:space="0" w:color="auto" w:frame="1"/>
        </w:rPr>
        <w:t>c++</w:t>
      </w:r>
      <w:proofErr w:type="spellEnd"/>
      <w:r w:rsidRPr="00D36DE7">
        <w:rPr>
          <w:rFonts w:ascii="var(--jp-code-font-family)" w:eastAsia="Times New Roman" w:hAnsi="var(--jp-code-font-family)" w:cs="Courier New"/>
          <w:sz w:val="20"/>
          <w:szCs w:val="20"/>
          <w:bdr w:val="none" w:sz="0" w:space="0" w:color="auto" w:frame="1"/>
        </w:rPr>
        <w:t>11</w:t>
      </w:r>
      <w:r w:rsidRPr="00D36DE7">
        <w:rPr>
          <w:rFonts w:ascii="Open Sans" w:eastAsia="Times New Roman" w:hAnsi="Open Sans" w:cs="Open Sans"/>
          <w:sz w:val="24"/>
          <w:szCs w:val="24"/>
        </w:rPr>
        <w:t> flag. The reasons for this will be explained below.</w:t>
      </w:r>
    </w:p>
    <w:p w:rsidR="00D36DE7" w:rsidRPr="00D36DE7" w:rsidRDefault="00D36DE7" w:rsidP="00D36DE7">
      <w:pPr>
        <w:shd w:val="clear" w:color="auto" w:fill="FFFFFF"/>
        <w:spacing w:after="0" w:line="240" w:lineRule="auto"/>
        <w:rPr>
          <w:rFonts w:ascii="Open Sans" w:eastAsia="Times New Roman" w:hAnsi="Open Sans" w:cs="Open Sans"/>
          <w:sz w:val="24"/>
          <w:szCs w:val="24"/>
        </w:rPr>
      </w:pPr>
      <w:r w:rsidRPr="00D36DE7">
        <w:rPr>
          <w:rFonts w:ascii="Open Sans" w:eastAsia="Times New Roman" w:hAnsi="Open Sans" w:cs="Open Sans"/>
          <w:sz w:val="24"/>
          <w:szCs w:val="24"/>
        </w:rPr>
        <w:t>In the code above, in total, four instances of </w:t>
      </w:r>
      <w:proofErr w:type="spellStart"/>
      <w:r w:rsidRPr="00D36DE7">
        <w:rPr>
          <w:rFonts w:ascii="var(--jp-code-font-family)" w:eastAsia="Times New Roman" w:hAnsi="var(--jp-code-font-family)" w:cs="Courier New"/>
          <w:sz w:val="20"/>
          <w:szCs w:val="20"/>
          <w:bdr w:val="none" w:sz="0" w:space="0" w:color="auto" w:frame="1"/>
        </w:rPr>
        <w:t>MyMovableClass</w:t>
      </w:r>
      <w:proofErr w:type="spellEnd"/>
      <w:r w:rsidRPr="00D36DE7">
        <w:rPr>
          <w:rFonts w:ascii="Open Sans" w:eastAsia="Times New Roman" w:hAnsi="Open Sans" w:cs="Open Sans"/>
          <w:sz w:val="24"/>
          <w:szCs w:val="24"/>
        </w:rPr>
        <w:t> are constructed here. While </w:t>
      </w:r>
      <w:r w:rsidRPr="00D36DE7">
        <w:rPr>
          <w:rFonts w:ascii="var(--jp-code-font-family)" w:eastAsia="Times New Roman" w:hAnsi="var(--jp-code-font-family)" w:cs="Courier New"/>
          <w:sz w:val="20"/>
          <w:szCs w:val="20"/>
          <w:bdr w:val="none" w:sz="0" w:space="0" w:color="auto" w:frame="1"/>
        </w:rPr>
        <w:t>obj1</w:t>
      </w:r>
      <w:r w:rsidRPr="00D36DE7">
        <w:rPr>
          <w:rFonts w:ascii="Open Sans" w:eastAsia="Times New Roman" w:hAnsi="Open Sans" w:cs="Open Sans"/>
          <w:sz w:val="24"/>
          <w:szCs w:val="24"/>
        </w:rPr>
        <w:t> and </w:t>
      </w:r>
      <w:r w:rsidRPr="00D36DE7">
        <w:rPr>
          <w:rFonts w:ascii="var(--jp-code-font-family)" w:eastAsia="Times New Roman" w:hAnsi="var(--jp-code-font-family)" w:cs="Courier New"/>
          <w:sz w:val="20"/>
          <w:szCs w:val="20"/>
          <w:bdr w:val="none" w:sz="0" w:space="0" w:color="auto" w:frame="1"/>
        </w:rPr>
        <w:t>obj2</w:t>
      </w:r>
      <w:r w:rsidRPr="00D36DE7">
        <w:rPr>
          <w:rFonts w:ascii="Open Sans" w:eastAsia="Times New Roman" w:hAnsi="Open Sans" w:cs="Open Sans"/>
          <w:sz w:val="24"/>
          <w:szCs w:val="24"/>
        </w:rPr>
        <w:t> are created using the conventional constructor, </w:t>
      </w:r>
      <w:r w:rsidRPr="00D36DE7">
        <w:rPr>
          <w:rFonts w:ascii="var(--jp-code-font-family)" w:eastAsia="Times New Roman" w:hAnsi="var(--jp-code-font-family)" w:cs="Courier New"/>
          <w:sz w:val="20"/>
          <w:szCs w:val="20"/>
          <w:bdr w:val="none" w:sz="0" w:space="0" w:color="auto" w:frame="1"/>
        </w:rPr>
        <w:t>obj3</w:t>
      </w:r>
      <w:r w:rsidRPr="00D36DE7">
        <w:rPr>
          <w:rFonts w:ascii="Open Sans" w:eastAsia="Times New Roman" w:hAnsi="Open Sans" w:cs="Open Sans"/>
          <w:sz w:val="24"/>
          <w:szCs w:val="24"/>
        </w:rPr>
        <w:t> is created using the copy constructor instead according to our implementation. Interestingly, even though the creation of </w:t>
      </w:r>
      <w:r w:rsidRPr="00D36DE7">
        <w:rPr>
          <w:rFonts w:ascii="var(--jp-code-font-family)" w:eastAsia="Times New Roman" w:hAnsi="var(--jp-code-font-family)" w:cs="Courier New"/>
          <w:sz w:val="20"/>
          <w:szCs w:val="20"/>
          <w:bdr w:val="none" w:sz="0" w:space="0" w:color="auto" w:frame="1"/>
        </w:rPr>
        <w:t>obj4</w:t>
      </w:r>
      <w:r w:rsidRPr="00D36DE7">
        <w:rPr>
          <w:rFonts w:ascii="Open Sans" w:eastAsia="Times New Roman" w:hAnsi="Open Sans" w:cs="Open Sans"/>
          <w:sz w:val="24"/>
          <w:szCs w:val="24"/>
        </w:rPr>
        <w:t> looks like an assignment, the compiler calls the copy constructor int this case. Finally, the last line calls the copy assignment operator. The output of the above main function looks like the following:</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D36DE7">
        <w:rPr>
          <w:rFonts w:ascii="var(--jp-code-font-family)" w:eastAsia="Times New Roman" w:hAnsi="var(--jp-code-font-family)" w:cs="Courier New"/>
          <w:sz w:val="20"/>
          <w:szCs w:val="20"/>
          <w:bdr w:val="none" w:sz="0" w:space="0" w:color="auto" w:frame="1"/>
          <w:shd w:val="clear" w:color="auto" w:fill="F7F7F8"/>
        </w:rPr>
        <w:t xml:space="preserve">CREATING instance of </w:t>
      </w:r>
      <w:proofErr w:type="spellStart"/>
      <w:r w:rsidRPr="00D36DE7">
        <w:rPr>
          <w:rFonts w:ascii="var(--jp-code-font-family)" w:eastAsia="Times New Roman" w:hAnsi="var(--jp-code-font-family)" w:cs="Courier New"/>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sz w:val="20"/>
          <w:szCs w:val="20"/>
          <w:bdr w:val="none" w:sz="0" w:space="0" w:color="auto" w:frame="1"/>
          <w:shd w:val="clear" w:color="auto" w:fill="F7F7F8"/>
        </w:rPr>
        <w:t xml:space="preserve"> at 0x7ffeefbff718 allocated with size = 400 bytes</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D36DE7">
        <w:rPr>
          <w:rFonts w:ascii="var(--jp-code-font-family)" w:eastAsia="Times New Roman" w:hAnsi="var(--jp-code-font-family)" w:cs="Courier New"/>
          <w:sz w:val="20"/>
          <w:szCs w:val="20"/>
          <w:bdr w:val="none" w:sz="0" w:space="0" w:color="auto" w:frame="1"/>
          <w:shd w:val="clear" w:color="auto" w:fill="F7F7F8"/>
        </w:rPr>
        <w:t xml:space="preserve">CREATING instance of </w:t>
      </w:r>
      <w:proofErr w:type="spellStart"/>
      <w:r w:rsidRPr="00D36DE7">
        <w:rPr>
          <w:rFonts w:ascii="var(--jp-code-font-family)" w:eastAsia="Times New Roman" w:hAnsi="var(--jp-code-font-family)" w:cs="Courier New"/>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sz w:val="20"/>
          <w:szCs w:val="20"/>
          <w:bdr w:val="none" w:sz="0" w:space="0" w:color="auto" w:frame="1"/>
          <w:shd w:val="clear" w:color="auto" w:fill="F7F7F8"/>
        </w:rPr>
        <w:t xml:space="preserve"> at 0x7ffeefbff708 allocated with size = 800 bytes</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D36DE7">
        <w:rPr>
          <w:rFonts w:ascii="var(--jp-code-font-family)" w:eastAsia="Times New Roman" w:hAnsi="var(--jp-code-font-family)" w:cs="Courier New"/>
          <w:sz w:val="20"/>
          <w:szCs w:val="20"/>
          <w:bdr w:val="none" w:sz="0" w:space="0" w:color="auto" w:frame="1"/>
          <w:shd w:val="clear" w:color="auto" w:fill="F7F7F8"/>
        </w:rPr>
        <w:t>COPYING content of instance 0x7ffeefbff718 to instance 0x7ffeefbff6e8</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D36DE7">
        <w:rPr>
          <w:rFonts w:ascii="var(--jp-code-font-family)" w:eastAsia="Times New Roman" w:hAnsi="var(--jp-code-font-family)" w:cs="Courier New"/>
          <w:sz w:val="20"/>
          <w:szCs w:val="20"/>
          <w:bdr w:val="none" w:sz="0" w:space="0" w:color="auto" w:frame="1"/>
          <w:shd w:val="clear" w:color="auto" w:fill="F7F7F8"/>
        </w:rPr>
        <w:t>COPYING content of instance 0x7ffeefbff718 to instance 0x7ffeefbff6d8</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D36DE7">
        <w:rPr>
          <w:rFonts w:ascii="var(--jp-code-font-family)" w:eastAsia="Times New Roman" w:hAnsi="var(--jp-code-font-family)" w:cs="Courier New"/>
          <w:sz w:val="20"/>
          <w:szCs w:val="20"/>
          <w:bdr w:val="none" w:sz="0" w:space="0" w:color="auto" w:frame="1"/>
          <w:shd w:val="clear" w:color="auto" w:fill="F7F7F8"/>
        </w:rPr>
        <w:t>ASSIGNING content of instance 0x7ffeefbff708 to instance 0x7ffeefbff6d8</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D36DE7">
        <w:rPr>
          <w:rFonts w:ascii="var(--jp-code-font-family)" w:eastAsia="Times New Roman" w:hAnsi="var(--jp-code-font-family)" w:cs="Courier New"/>
          <w:sz w:val="20"/>
          <w:szCs w:val="20"/>
          <w:bdr w:val="none" w:sz="0" w:space="0" w:color="auto" w:frame="1"/>
          <w:shd w:val="clear" w:color="auto" w:fill="F7F7F8"/>
        </w:rPr>
        <w:t xml:space="preserve">DELETING instance of </w:t>
      </w:r>
      <w:proofErr w:type="spellStart"/>
      <w:r w:rsidRPr="00D36DE7">
        <w:rPr>
          <w:rFonts w:ascii="var(--jp-code-font-family)" w:eastAsia="Times New Roman" w:hAnsi="var(--jp-code-font-family)" w:cs="Courier New"/>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sz w:val="20"/>
          <w:szCs w:val="20"/>
          <w:bdr w:val="none" w:sz="0" w:space="0" w:color="auto" w:frame="1"/>
          <w:shd w:val="clear" w:color="auto" w:fill="F7F7F8"/>
        </w:rPr>
        <w:t xml:space="preserve"> at 0x7ffeefbff6d8</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D36DE7">
        <w:rPr>
          <w:rFonts w:ascii="var(--jp-code-font-family)" w:eastAsia="Times New Roman" w:hAnsi="var(--jp-code-font-family)" w:cs="Courier New"/>
          <w:sz w:val="20"/>
          <w:szCs w:val="20"/>
          <w:bdr w:val="none" w:sz="0" w:space="0" w:color="auto" w:frame="1"/>
          <w:shd w:val="clear" w:color="auto" w:fill="F7F7F8"/>
        </w:rPr>
        <w:t xml:space="preserve">DELETING instance of </w:t>
      </w:r>
      <w:proofErr w:type="spellStart"/>
      <w:r w:rsidRPr="00D36DE7">
        <w:rPr>
          <w:rFonts w:ascii="var(--jp-code-font-family)" w:eastAsia="Times New Roman" w:hAnsi="var(--jp-code-font-family)" w:cs="Courier New"/>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sz w:val="20"/>
          <w:szCs w:val="20"/>
          <w:bdr w:val="none" w:sz="0" w:space="0" w:color="auto" w:frame="1"/>
          <w:shd w:val="clear" w:color="auto" w:fill="F7F7F8"/>
        </w:rPr>
        <w:t xml:space="preserve"> at 0x7ffeefbff6e8</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D36DE7">
        <w:rPr>
          <w:rFonts w:ascii="var(--jp-code-font-family)" w:eastAsia="Times New Roman" w:hAnsi="var(--jp-code-font-family)" w:cs="Courier New"/>
          <w:sz w:val="20"/>
          <w:szCs w:val="20"/>
          <w:bdr w:val="none" w:sz="0" w:space="0" w:color="auto" w:frame="1"/>
          <w:shd w:val="clear" w:color="auto" w:fill="F7F7F8"/>
        </w:rPr>
        <w:t xml:space="preserve">DELETING instance of </w:t>
      </w:r>
      <w:proofErr w:type="spellStart"/>
      <w:r w:rsidRPr="00D36DE7">
        <w:rPr>
          <w:rFonts w:ascii="var(--jp-code-font-family)" w:eastAsia="Times New Roman" w:hAnsi="var(--jp-code-font-family)" w:cs="Courier New"/>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sz w:val="20"/>
          <w:szCs w:val="20"/>
          <w:bdr w:val="none" w:sz="0" w:space="0" w:color="auto" w:frame="1"/>
          <w:shd w:val="clear" w:color="auto" w:fill="F7F7F8"/>
        </w:rPr>
        <w:t xml:space="preserve"> at 0x7ffeefbff708</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1"/>
          <w:szCs w:val="21"/>
        </w:rPr>
      </w:pPr>
      <w:r w:rsidRPr="00D36DE7">
        <w:rPr>
          <w:rFonts w:ascii="var(--jp-code-font-family)" w:eastAsia="Times New Roman" w:hAnsi="var(--jp-code-font-family)" w:cs="Courier New"/>
          <w:sz w:val="20"/>
          <w:szCs w:val="20"/>
          <w:bdr w:val="none" w:sz="0" w:space="0" w:color="auto" w:frame="1"/>
          <w:shd w:val="clear" w:color="auto" w:fill="F7F7F8"/>
        </w:rPr>
        <w:t xml:space="preserve">DELETING instance of </w:t>
      </w:r>
      <w:proofErr w:type="spellStart"/>
      <w:r w:rsidRPr="00D36DE7">
        <w:rPr>
          <w:rFonts w:ascii="var(--jp-code-font-family)" w:eastAsia="Times New Roman" w:hAnsi="var(--jp-code-font-family)" w:cs="Courier New"/>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sz w:val="20"/>
          <w:szCs w:val="20"/>
          <w:bdr w:val="none" w:sz="0" w:space="0" w:color="auto" w:frame="1"/>
          <w:shd w:val="clear" w:color="auto" w:fill="F7F7F8"/>
        </w:rPr>
        <w:t xml:space="preserve"> at 0x7ffeefbff718</w:t>
      </w:r>
    </w:p>
    <w:p w:rsidR="00D36DE7" w:rsidRPr="00D36DE7" w:rsidRDefault="00D36DE7" w:rsidP="00D36DE7">
      <w:pPr>
        <w:shd w:val="clear" w:color="auto" w:fill="FFFFFF"/>
        <w:spacing w:after="0" w:line="240" w:lineRule="auto"/>
        <w:rPr>
          <w:rFonts w:ascii="Open Sans" w:eastAsia="Times New Roman" w:hAnsi="Open Sans" w:cs="Open Sans"/>
          <w:sz w:val="24"/>
          <w:szCs w:val="24"/>
        </w:rPr>
      </w:pPr>
      <w:r w:rsidRPr="00D36DE7">
        <w:rPr>
          <w:rFonts w:ascii="Open Sans" w:eastAsia="Times New Roman" w:hAnsi="Open Sans" w:cs="Open Sans"/>
          <w:sz w:val="24"/>
          <w:szCs w:val="24"/>
        </w:rPr>
        <w:t>Note that the compiler has been called with the option </w:t>
      </w:r>
      <w:r w:rsidRPr="00D36DE7">
        <w:rPr>
          <w:rFonts w:ascii="var(--jp-code-font-family)" w:eastAsia="Times New Roman" w:hAnsi="var(--jp-code-font-family)" w:cs="Courier New"/>
          <w:sz w:val="20"/>
          <w:szCs w:val="20"/>
          <w:bdr w:val="none" w:sz="0" w:space="0" w:color="auto" w:frame="1"/>
        </w:rPr>
        <w:t>-</w:t>
      </w:r>
      <w:proofErr w:type="spellStart"/>
      <w:r w:rsidRPr="00D36DE7">
        <w:rPr>
          <w:rFonts w:ascii="var(--jp-code-font-family)" w:eastAsia="Times New Roman" w:hAnsi="var(--jp-code-font-family)" w:cs="Courier New"/>
          <w:sz w:val="20"/>
          <w:szCs w:val="20"/>
          <w:bdr w:val="none" w:sz="0" w:space="0" w:color="auto" w:frame="1"/>
        </w:rPr>
        <w:t>fno</w:t>
      </w:r>
      <w:proofErr w:type="spellEnd"/>
      <w:r w:rsidRPr="00D36DE7">
        <w:rPr>
          <w:rFonts w:ascii="var(--jp-code-font-family)" w:eastAsia="Times New Roman" w:hAnsi="var(--jp-code-font-family)" w:cs="Courier New"/>
          <w:sz w:val="20"/>
          <w:szCs w:val="20"/>
          <w:bdr w:val="none" w:sz="0" w:space="0" w:color="auto" w:frame="1"/>
        </w:rPr>
        <w:t>-elide-constructors</w:t>
      </w:r>
      <w:r w:rsidRPr="00D36DE7">
        <w:rPr>
          <w:rFonts w:ascii="Open Sans" w:eastAsia="Times New Roman" w:hAnsi="Open Sans" w:cs="Open Sans"/>
          <w:sz w:val="24"/>
          <w:szCs w:val="24"/>
        </w:rPr>
        <w:t xml:space="preserve"> to turn off an </w:t>
      </w:r>
      <w:proofErr w:type="gramStart"/>
      <w:r w:rsidRPr="00D36DE7">
        <w:rPr>
          <w:rFonts w:ascii="Open Sans" w:eastAsia="Times New Roman" w:hAnsi="Open Sans" w:cs="Open Sans"/>
          <w:sz w:val="24"/>
          <w:szCs w:val="24"/>
        </w:rPr>
        <w:t>optimization techniques</w:t>
      </w:r>
      <w:proofErr w:type="gramEnd"/>
      <w:r w:rsidRPr="00D36DE7">
        <w:rPr>
          <w:rFonts w:ascii="Open Sans" w:eastAsia="Times New Roman" w:hAnsi="Open Sans" w:cs="Open Sans"/>
          <w:sz w:val="24"/>
          <w:szCs w:val="24"/>
        </w:rPr>
        <w:t xml:space="preserve"> called </w:t>
      </w:r>
      <w:r w:rsidRPr="00D36DE7">
        <w:rPr>
          <w:rFonts w:ascii="Open Sans" w:eastAsia="Times New Roman" w:hAnsi="Open Sans" w:cs="Open Sans"/>
          <w:i/>
          <w:iCs/>
          <w:sz w:val="24"/>
          <w:szCs w:val="24"/>
        </w:rPr>
        <w:t>copy elision</w:t>
      </w:r>
      <w:r w:rsidRPr="00D36DE7">
        <w:rPr>
          <w:rFonts w:ascii="Open Sans" w:eastAsia="Times New Roman" w:hAnsi="Open Sans" w:cs="Open Sans"/>
          <w:sz w:val="24"/>
          <w:szCs w:val="24"/>
        </w:rPr>
        <w:t>, which would make it harder to understand the various calls and the operations they entail. This technique is guaranteed to be used as of C++17, which is why we are also reverting to the C++11 standard for the remainder of this chapter using </w:t>
      </w:r>
      <w:r w:rsidRPr="00D36DE7">
        <w:rPr>
          <w:rFonts w:ascii="var(--jp-code-font-family)" w:eastAsia="Times New Roman" w:hAnsi="var(--jp-code-font-family)" w:cs="Courier New"/>
          <w:sz w:val="20"/>
          <w:szCs w:val="20"/>
          <w:bdr w:val="none" w:sz="0" w:space="0" w:color="auto" w:frame="1"/>
        </w:rPr>
        <w:t>-std=</w:t>
      </w:r>
      <w:proofErr w:type="spellStart"/>
      <w:r w:rsidRPr="00D36DE7">
        <w:rPr>
          <w:rFonts w:ascii="var(--jp-code-font-family)" w:eastAsia="Times New Roman" w:hAnsi="var(--jp-code-font-family)" w:cs="Courier New"/>
          <w:sz w:val="20"/>
          <w:szCs w:val="20"/>
          <w:bdr w:val="none" w:sz="0" w:space="0" w:color="auto" w:frame="1"/>
        </w:rPr>
        <w:t>c++</w:t>
      </w:r>
      <w:proofErr w:type="spellEnd"/>
      <w:r w:rsidRPr="00D36DE7">
        <w:rPr>
          <w:rFonts w:ascii="var(--jp-code-font-family)" w:eastAsia="Times New Roman" w:hAnsi="var(--jp-code-font-family)" w:cs="Courier New"/>
          <w:sz w:val="20"/>
          <w:szCs w:val="20"/>
          <w:bdr w:val="none" w:sz="0" w:space="0" w:color="auto" w:frame="1"/>
        </w:rPr>
        <w:t>11</w:t>
      </w:r>
      <w:r w:rsidRPr="00D36DE7">
        <w:rPr>
          <w:rFonts w:ascii="Open Sans" w:eastAsia="Times New Roman" w:hAnsi="Open Sans" w:cs="Open Sans"/>
          <w:sz w:val="24"/>
          <w:szCs w:val="24"/>
        </w:rPr>
        <w:t xml:space="preserve">. Until now, no move operation has been performed yet as </w:t>
      </w:r>
      <w:proofErr w:type="gramStart"/>
      <w:r w:rsidRPr="00D36DE7">
        <w:rPr>
          <w:rFonts w:ascii="Open Sans" w:eastAsia="Times New Roman" w:hAnsi="Open Sans" w:cs="Open Sans"/>
          <w:sz w:val="24"/>
          <w:szCs w:val="24"/>
        </w:rPr>
        <w:t>all of</w:t>
      </w:r>
      <w:proofErr w:type="gramEnd"/>
      <w:r w:rsidRPr="00D36DE7">
        <w:rPr>
          <w:rFonts w:ascii="Open Sans" w:eastAsia="Times New Roman" w:hAnsi="Open Sans" w:cs="Open Sans"/>
          <w:sz w:val="24"/>
          <w:szCs w:val="24"/>
        </w:rPr>
        <w:t xml:space="preserve"> the above calls were involving </w:t>
      </w:r>
      <w:proofErr w:type="spellStart"/>
      <w:r w:rsidRPr="00D36DE7">
        <w:rPr>
          <w:rFonts w:ascii="Open Sans" w:eastAsia="Times New Roman" w:hAnsi="Open Sans" w:cs="Open Sans"/>
          <w:sz w:val="24"/>
          <w:szCs w:val="24"/>
        </w:rPr>
        <w:t>lvalues</w:t>
      </w:r>
      <w:proofErr w:type="spellEnd"/>
      <w:r w:rsidRPr="00D36DE7">
        <w:rPr>
          <w:rFonts w:ascii="Open Sans" w:eastAsia="Times New Roman" w:hAnsi="Open Sans" w:cs="Open Sans"/>
          <w:sz w:val="24"/>
          <w:szCs w:val="24"/>
        </w:rPr>
        <w:t>.</w:t>
      </w:r>
    </w:p>
    <w:p w:rsidR="00D36DE7" w:rsidRDefault="00D36DE7" w:rsidP="00DA7F30">
      <w:pPr>
        <w:pStyle w:val="ListParagraph"/>
        <w:ind w:left="0"/>
      </w:pPr>
    </w:p>
    <w:p w:rsidR="00DA7F30" w:rsidRDefault="00DA7F30" w:rsidP="00DA7F30">
      <w:pPr>
        <w:pStyle w:val="ListParagraph"/>
        <w:ind w:left="0"/>
      </w:pPr>
    </w:p>
    <w:p w:rsidR="00DA7F30" w:rsidRDefault="00DA7F30" w:rsidP="00DA7F30">
      <w:pPr>
        <w:pStyle w:val="ListParagraph"/>
        <w:ind w:left="0"/>
      </w:pPr>
      <w:r>
        <w:rPr>
          <w:noProof/>
        </w:rPr>
        <w:drawing>
          <wp:inline distT="0" distB="0" distL="0" distR="0" wp14:anchorId="6CD3EC1A" wp14:editId="2BFB7DE2">
            <wp:extent cx="5943600" cy="30384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38475"/>
                    </a:xfrm>
                    <a:prstGeom prst="rect">
                      <a:avLst/>
                    </a:prstGeom>
                  </pic:spPr>
                </pic:pic>
              </a:graphicData>
            </a:graphic>
          </wp:inline>
        </w:drawing>
      </w:r>
    </w:p>
    <w:p w:rsidR="00D36DE7" w:rsidRPr="00D36DE7" w:rsidRDefault="00D36DE7" w:rsidP="00D36DE7">
      <w:pPr>
        <w:spacing w:after="0" w:line="240" w:lineRule="auto"/>
        <w:rPr>
          <w:rFonts w:ascii="Open Sans" w:eastAsia="Times New Roman" w:hAnsi="Open Sans" w:cs="Open Sans"/>
          <w:color w:val="11161A"/>
          <w:sz w:val="24"/>
          <w:szCs w:val="24"/>
        </w:rPr>
      </w:pPr>
      <w:r w:rsidRPr="00D36DE7">
        <w:rPr>
          <w:rFonts w:ascii="Open Sans" w:eastAsia="Times New Roman" w:hAnsi="Open Sans" w:cs="Open Sans"/>
          <w:color w:val="11161A"/>
          <w:sz w:val="24"/>
          <w:szCs w:val="24"/>
        </w:rPr>
        <w:t>Now consider the following </w:t>
      </w:r>
      <w:r w:rsidRPr="00D36DE7">
        <w:rPr>
          <w:rFonts w:ascii="var(--jp-code-font-family)" w:eastAsia="Times New Roman" w:hAnsi="var(--jp-code-font-family)" w:cs="Courier New"/>
          <w:color w:val="11161A"/>
          <w:sz w:val="20"/>
          <w:szCs w:val="20"/>
          <w:bdr w:val="none" w:sz="0" w:space="0" w:color="auto" w:frame="1"/>
        </w:rPr>
        <w:t>main</w:t>
      </w:r>
      <w:r w:rsidRPr="00D36DE7">
        <w:rPr>
          <w:rFonts w:ascii="Open Sans" w:eastAsia="Times New Roman" w:hAnsi="Open Sans" w:cs="Open Sans"/>
          <w:color w:val="11161A"/>
          <w:sz w:val="24"/>
          <w:szCs w:val="24"/>
        </w:rPr>
        <w:t> function instead:</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int </w:t>
      </w:r>
      <w:proofErr w:type="gramStart"/>
      <w:r w:rsidRPr="00D36DE7">
        <w:rPr>
          <w:rFonts w:ascii="var(--jp-code-font-family)" w:eastAsia="Times New Roman" w:hAnsi="var(--jp-code-font-family)" w:cs="Courier New"/>
          <w:color w:val="11161A"/>
          <w:sz w:val="20"/>
          <w:szCs w:val="20"/>
          <w:bdr w:val="none" w:sz="0" w:space="0" w:color="auto" w:frame="1"/>
          <w:shd w:val="clear" w:color="auto" w:fill="F7F7F8"/>
        </w:rPr>
        <w:t>main(</w:t>
      </w:r>
      <w:proofErr w:type="gramEnd"/>
      <w:r w:rsidRPr="00D36DE7">
        <w:rPr>
          <w:rFonts w:ascii="var(--jp-code-font-family)" w:eastAsia="Times New Roman" w:hAnsi="var(--jp-code-font-family)" w:cs="Courier New"/>
          <w:color w:val="11161A"/>
          <w:sz w:val="20"/>
          <w:szCs w:val="20"/>
          <w:bdr w:val="none" w:sz="0" w:space="0" w:color="auto" w:frame="1"/>
          <w:shd w:val="clear" w:color="auto" w:fill="F7F7F8"/>
        </w:rPr>
        <w:t>)</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r w:rsidRPr="00D36DE7">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 xml:space="preserve"> obj1(100); </w:t>
      </w:r>
      <w:r w:rsidRPr="00D36DE7">
        <w:rPr>
          <w:rFonts w:ascii="var(--jp-code-font-family)" w:eastAsia="Times New Roman" w:hAnsi="var(--jp-code-font-family)" w:cs="Courier New"/>
          <w:i/>
          <w:iCs/>
          <w:color w:val="11161A"/>
          <w:sz w:val="20"/>
          <w:szCs w:val="20"/>
          <w:bdr w:val="none" w:sz="0" w:space="0" w:color="auto" w:frame="1"/>
          <w:shd w:val="clear" w:color="auto" w:fill="F7F7F8"/>
        </w:rPr>
        <w:t>// constructor</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obj1 </w:t>
      </w:r>
      <w:r w:rsidRPr="00D36DE7">
        <w:rPr>
          <w:rFonts w:ascii="var(--jp-code-font-family)" w:eastAsia="Times New Roman" w:hAnsi="var(--jp-code-font-family)" w:cs="Courier New"/>
          <w:b/>
          <w:bCs/>
          <w:color w:val="11161A"/>
          <w:sz w:val="20"/>
          <w:szCs w:val="20"/>
          <w:bdr w:val="none" w:sz="0" w:space="0" w:color="auto" w:frame="1"/>
          <w:shd w:val="clear" w:color="auto" w:fill="F7F7F8"/>
        </w:rPr>
        <w:t>=</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proofErr w:type="gramStart"/>
      <w:r w:rsidRPr="00D36DE7">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w:t>
      </w:r>
      <w:proofErr w:type="gramEnd"/>
      <w:r w:rsidRPr="00D36DE7">
        <w:rPr>
          <w:rFonts w:ascii="var(--jp-code-font-family)" w:eastAsia="Times New Roman" w:hAnsi="var(--jp-code-font-family)" w:cs="Courier New"/>
          <w:color w:val="11161A"/>
          <w:sz w:val="20"/>
          <w:szCs w:val="20"/>
          <w:bdr w:val="none" w:sz="0" w:space="0" w:color="auto" w:frame="1"/>
          <w:shd w:val="clear" w:color="auto" w:fill="F7F7F8"/>
        </w:rPr>
        <w:t xml:space="preserve">200); </w:t>
      </w:r>
      <w:r w:rsidRPr="00D36DE7">
        <w:rPr>
          <w:rFonts w:ascii="var(--jp-code-font-family)" w:eastAsia="Times New Roman" w:hAnsi="var(--jp-code-font-family)" w:cs="Courier New"/>
          <w:i/>
          <w:iCs/>
          <w:color w:val="11161A"/>
          <w:sz w:val="20"/>
          <w:szCs w:val="20"/>
          <w:bdr w:val="none" w:sz="0" w:space="0" w:color="auto" w:frame="1"/>
          <w:shd w:val="clear" w:color="auto" w:fill="F7F7F8"/>
        </w:rPr>
        <w:t>// move assignment operator</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r w:rsidRPr="00D36DE7">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 xml:space="preserve"> obj2 </w:t>
      </w:r>
      <w:r w:rsidRPr="00D36DE7">
        <w:rPr>
          <w:rFonts w:ascii="var(--jp-code-font-family)" w:eastAsia="Times New Roman" w:hAnsi="var(--jp-code-font-family)" w:cs="Courier New"/>
          <w:b/>
          <w:bCs/>
          <w:color w:val="11161A"/>
          <w:sz w:val="20"/>
          <w:szCs w:val="20"/>
          <w:bdr w:val="none" w:sz="0" w:space="0" w:color="auto" w:frame="1"/>
          <w:shd w:val="clear" w:color="auto" w:fill="F7F7F8"/>
        </w:rPr>
        <w:t>=</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proofErr w:type="gramStart"/>
      <w:r w:rsidRPr="00D36DE7">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w:t>
      </w:r>
      <w:proofErr w:type="gramEnd"/>
      <w:r w:rsidRPr="00D36DE7">
        <w:rPr>
          <w:rFonts w:ascii="var(--jp-code-font-family)" w:eastAsia="Times New Roman" w:hAnsi="var(--jp-code-font-family)" w:cs="Courier New"/>
          <w:color w:val="11161A"/>
          <w:sz w:val="20"/>
          <w:szCs w:val="20"/>
          <w:bdr w:val="none" w:sz="0" w:space="0" w:color="auto" w:frame="1"/>
          <w:shd w:val="clear" w:color="auto" w:fill="F7F7F8"/>
        </w:rPr>
        <w:t xml:space="preserve">300); </w:t>
      </w:r>
      <w:r w:rsidRPr="00D36DE7">
        <w:rPr>
          <w:rFonts w:ascii="var(--jp-code-font-family)" w:eastAsia="Times New Roman" w:hAnsi="var(--jp-code-font-family)" w:cs="Courier New"/>
          <w:i/>
          <w:iCs/>
          <w:color w:val="11161A"/>
          <w:sz w:val="20"/>
          <w:szCs w:val="20"/>
          <w:bdr w:val="none" w:sz="0" w:space="0" w:color="auto" w:frame="1"/>
          <w:shd w:val="clear" w:color="auto" w:fill="F7F7F8"/>
        </w:rPr>
        <w:t xml:space="preserve">// move constructor </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    </w:t>
      </w:r>
      <w:r w:rsidRPr="00D36DE7">
        <w:rPr>
          <w:rFonts w:ascii="var(--jp-code-font-family)" w:eastAsia="Times New Roman" w:hAnsi="var(--jp-code-font-family)" w:cs="Courier New"/>
          <w:b/>
          <w:bCs/>
          <w:color w:val="11161A"/>
          <w:sz w:val="20"/>
          <w:szCs w:val="20"/>
          <w:bdr w:val="none" w:sz="0" w:space="0" w:color="auto" w:frame="1"/>
          <w:shd w:val="clear" w:color="auto" w:fill="F7F7F8"/>
        </w:rPr>
        <w:t>return</w:t>
      </w:r>
      <w:r w:rsidRPr="00D36DE7">
        <w:rPr>
          <w:rFonts w:ascii="var(--jp-code-font-family)" w:eastAsia="Times New Roman" w:hAnsi="var(--jp-code-font-family)" w:cs="Courier New"/>
          <w:color w:val="11161A"/>
          <w:sz w:val="20"/>
          <w:szCs w:val="20"/>
          <w:bdr w:val="none" w:sz="0" w:space="0" w:color="auto" w:frame="1"/>
          <w:shd w:val="clear" w:color="auto" w:fill="F7F7F8"/>
        </w:rPr>
        <w:t xml:space="preserve"> 0;</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w:t>
      </w:r>
    </w:p>
    <w:p w:rsidR="00D36DE7" w:rsidRPr="00D36DE7" w:rsidRDefault="00D36DE7" w:rsidP="00D36DE7">
      <w:pPr>
        <w:spacing w:after="0" w:line="240" w:lineRule="auto"/>
        <w:rPr>
          <w:rFonts w:ascii="Open Sans" w:eastAsia="Times New Roman" w:hAnsi="Open Sans" w:cs="Open Sans"/>
          <w:color w:val="11161A"/>
          <w:sz w:val="24"/>
          <w:szCs w:val="24"/>
        </w:rPr>
      </w:pPr>
      <w:r w:rsidRPr="00D36DE7">
        <w:rPr>
          <w:rFonts w:ascii="Open Sans" w:eastAsia="Times New Roman" w:hAnsi="Open Sans" w:cs="Open Sans"/>
          <w:color w:val="11161A"/>
          <w:sz w:val="24"/>
          <w:szCs w:val="24"/>
        </w:rPr>
        <w:t>In this version, we also have an instance of </w:t>
      </w:r>
      <w:proofErr w:type="spellStart"/>
      <w:r w:rsidRPr="00D36DE7">
        <w:rPr>
          <w:rFonts w:ascii="var(--jp-code-font-family)" w:eastAsia="Times New Roman" w:hAnsi="var(--jp-code-font-family)" w:cs="Courier New"/>
          <w:color w:val="11161A"/>
          <w:sz w:val="20"/>
          <w:szCs w:val="20"/>
          <w:bdr w:val="none" w:sz="0" w:space="0" w:color="auto" w:frame="1"/>
        </w:rPr>
        <w:t>MyMovableClass</w:t>
      </w:r>
      <w:proofErr w:type="spellEnd"/>
      <w:r w:rsidRPr="00D36DE7">
        <w:rPr>
          <w:rFonts w:ascii="Open Sans" w:eastAsia="Times New Roman" w:hAnsi="Open Sans" w:cs="Open Sans"/>
          <w:color w:val="11161A"/>
          <w:sz w:val="24"/>
          <w:szCs w:val="24"/>
        </w:rPr>
        <w:t>, </w:t>
      </w:r>
      <w:r w:rsidRPr="00D36DE7">
        <w:rPr>
          <w:rFonts w:ascii="var(--jp-code-font-family)" w:eastAsia="Times New Roman" w:hAnsi="var(--jp-code-font-family)" w:cs="Courier New"/>
          <w:color w:val="11161A"/>
          <w:sz w:val="20"/>
          <w:szCs w:val="20"/>
          <w:bdr w:val="none" w:sz="0" w:space="0" w:color="auto" w:frame="1"/>
        </w:rPr>
        <w:t>obj1</w:t>
      </w:r>
      <w:r w:rsidRPr="00D36DE7">
        <w:rPr>
          <w:rFonts w:ascii="Open Sans" w:eastAsia="Times New Roman" w:hAnsi="Open Sans" w:cs="Open Sans"/>
          <w:color w:val="11161A"/>
          <w:sz w:val="24"/>
          <w:szCs w:val="24"/>
        </w:rPr>
        <w:t>. Then, a second instance of </w:t>
      </w:r>
      <w:proofErr w:type="spellStart"/>
      <w:r w:rsidRPr="00D36DE7">
        <w:rPr>
          <w:rFonts w:ascii="var(--jp-code-font-family)" w:eastAsia="Times New Roman" w:hAnsi="var(--jp-code-font-family)" w:cs="Courier New"/>
          <w:color w:val="11161A"/>
          <w:sz w:val="20"/>
          <w:szCs w:val="20"/>
          <w:bdr w:val="none" w:sz="0" w:space="0" w:color="auto" w:frame="1"/>
        </w:rPr>
        <w:t>MyMovableClass</w:t>
      </w:r>
      <w:proofErr w:type="spellEnd"/>
      <w:r w:rsidRPr="00D36DE7">
        <w:rPr>
          <w:rFonts w:ascii="Open Sans" w:eastAsia="Times New Roman" w:hAnsi="Open Sans" w:cs="Open Sans"/>
          <w:color w:val="11161A"/>
          <w:sz w:val="24"/>
          <w:szCs w:val="24"/>
        </w:rPr>
        <w:t xml:space="preserve"> is created as </w:t>
      </w:r>
      <w:proofErr w:type="gramStart"/>
      <w:r w:rsidRPr="00D36DE7">
        <w:rPr>
          <w:rFonts w:ascii="Open Sans" w:eastAsia="Times New Roman" w:hAnsi="Open Sans" w:cs="Open Sans"/>
          <w:color w:val="11161A"/>
          <w:sz w:val="24"/>
          <w:szCs w:val="24"/>
        </w:rPr>
        <w:t>an</w:t>
      </w:r>
      <w:proofErr w:type="gramEnd"/>
      <w:r w:rsidRPr="00D36DE7">
        <w:rPr>
          <w:rFonts w:ascii="Open Sans" w:eastAsia="Times New Roman" w:hAnsi="Open Sans" w:cs="Open Sans"/>
          <w:color w:val="11161A"/>
          <w:sz w:val="24"/>
          <w:szCs w:val="24"/>
        </w:rPr>
        <w:t xml:space="preserve"> </w:t>
      </w:r>
      <w:proofErr w:type="spellStart"/>
      <w:r w:rsidRPr="00D36DE7">
        <w:rPr>
          <w:rFonts w:ascii="Open Sans" w:eastAsia="Times New Roman" w:hAnsi="Open Sans" w:cs="Open Sans"/>
          <w:color w:val="11161A"/>
          <w:sz w:val="24"/>
          <w:szCs w:val="24"/>
        </w:rPr>
        <w:t>rvalue</w:t>
      </w:r>
      <w:proofErr w:type="spellEnd"/>
      <w:r w:rsidRPr="00D36DE7">
        <w:rPr>
          <w:rFonts w:ascii="Open Sans" w:eastAsia="Times New Roman" w:hAnsi="Open Sans" w:cs="Open Sans"/>
          <w:color w:val="11161A"/>
          <w:sz w:val="24"/>
          <w:szCs w:val="24"/>
        </w:rPr>
        <w:t>, which is assigned to </w:t>
      </w:r>
      <w:r w:rsidRPr="00D36DE7">
        <w:rPr>
          <w:rFonts w:ascii="var(--jp-code-font-family)" w:eastAsia="Times New Roman" w:hAnsi="var(--jp-code-font-family)" w:cs="Courier New"/>
          <w:color w:val="11161A"/>
          <w:sz w:val="20"/>
          <w:szCs w:val="20"/>
          <w:bdr w:val="none" w:sz="0" w:space="0" w:color="auto" w:frame="1"/>
        </w:rPr>
        <w:t>obj1</w:t>
      </w:r>
      <w:r w:rsidRPr="00D36DE7">
        <w:rPr>
          <w:rFonts w:ascii="Open Sans" w:eastAsia="Times New Roman" w:hAnsi="Open Sans" w:cs="Open Sans"/>
          <w:color w:val="11161A"/>
          <w:sz w:val="24"/>
          <w:szCs w:val="24"/>
        </w:rPr>
        <w:t xml:space="preserve">. Finally, we </w:t>
      </w:r>
      <w:r w:rsidRPr="00D36DE7">
        <w:rPr>
          <w:rFonts w:ascii="Open Sans" w:eastAsia="Times New Roman" w:hAnsi="Open Sans" w:cs="Open Sans"/>
          <w:color w:val="11161A"/>
          <w:sz w:val="24"/>
          <w:szCs w:val="24"/>
        </w:rPr>
        <w:lastRenderedPageBreak/>
        <w:t xml:space="preserve">have a second </w:t>
      </w:r>
      <w:proofErr w:type="spellStart"/>
      <w:r w:rsidRPr="00D36DE7">
        <w:rPr>
          <w:rFonts w:ascii="Open Sans" w:eastAsia="Times New Roman" w:hAnsi="Open Sans" w:cs="Open Sans"/>
          <w:color w:val="11161A"/>
          <w:sz w:val="24"/>
          <w:szCs w:val="24"/>
        </w:rPr>
        <w:t>lvalue</w:t>
      </w:r>
      <w:proofErr w:type="spellEnd"/>
      <w:r w:rsidRPr="00D36DE7">
        <w:rPr>
          <w:rFonts w:ascii="Open Sans" w:eastAsia="Times New Roman" w:hAnsi="Open Sans" w:cs="Open Sans"/>
          <w:color w:val="11161A"/>
          <w:sz w:val="24"/>
          <w:szCs w:val="24"/>
        </w:rPr>
        <w:t> </w:t>
      </w:r>
      <w:r w:rsidRPr="00D36DE7">
        <w:rPr>
          <w:rFonts w:ascii="var(--jp-code-font-family)" w:eastAsia="Times New Roman" w:hAnsi="var(--jp-code-font-family)" w:cs="Courier New"/>
          <w:color w:val="11161A"/>
          <w:sz w:val="20"/>
          <w:szCs w:val="20"/>
          <w:bdr w:val="none" w:sz="0" w:space="0" w:color="auto" w:frame="1"/>
        </w:rPr>
        <w:t>obj2</w:t>
      </w:r>
      <w:r w:rsidRPr="00D36DE7">
        <w:rPr>
          <w:rFonts w:ascii="Open Sans" w:eastAsia="Times New Roman" w:hAnsi="Open Sans" w:cs="Open Sans"/>
          <w:color w:val="11161A"/>
          <w:sz w:val="24"/>
          <w:szCs w:val="24"/>
        </w:rPr>
        <w:t xml:space="preserve">, which is created by assigning it </w:t>
      </w:r>
      <w:proofErr w:type="gramStart"/>
      <w:r w:rsidRPr="00D36DE7">
        <w:rPr>
          <w:rFonts w:ascii="Open Sans" w:eastAsia="Times New Roman" w:hAnsi="Open Sans" w:cs="Open Sans"/>
          <w:color w:val="11161A"/>
          <w:sz w:val="24"/>
          <w:szCs w:val="24"/>
        </w:rPr>
        <w:t>an</w:t>
      </w:r>
      <w:proofErr w:type="gramEnd"/>
      <w:r w:rsidRPr="00D36DE7">
        <w:rPr>
          <w:rFonts w:ascii="Open Sans" w:eastAsia="Times New Roman" w:hAnsi="Open Sans" w:cs="Open Sans"/>
          <w:color w:val="11161A"/>
          <w:sz w:val="24"/>
          <w:szCs w:val="24"/>
        </w:rPr>
        <w:t xml:space="preserve"> </w:t>
      </w:r>
      <w:proofErr w:type="spellStart"/>
      <w:r w:rsidRPr="00D36DE7">
        <w:rPr>
          <w:rFonts w:ascii="Open Sans" w:eastAsia="Times New Roman" w:hAnsi="Open Sans" w:cs="Open Sans"/>
          <w:color w:val="11161A"/>
          <w:sz w:val="24"/>
          <w:szCs w:val="24"/>
        </w:rPr>
        <w:t>rvalue</w:t>
      </w:r>
      <w:proofErr w:type="spellEnd"/>
      <w:r w:rsidRPr="00D36DE7">
        <w:rPr>
          <w:rFonts w:ascii="Open Sans" w:eastAsia="Times New Roman" w:hAnsi="Open Sans" w:cs="Open Sans"/>
          <w:color w:val="11161A"/>
          <w:sz w:val="24"/>
          <w:szCs w:val="24"/>
        </w:rPr>
        <w:t xml:space="preserve"> object. Let us </w:t>
      </w:r>
      <w:proofErr w:type="gramStart"/>
      <w:r w:rsidRPr="00D36DE7">
        <w:rPr>
          <w:rFonts w:ascii="Open Sans" w:eastAsia="Times New Roman" w:hAnsi="Open Sans" w:cs="Open Sans"/>
          <w:color w:val="11161A"/>
          <w:sz w:val="24"/>
          <w:szCs w:val="24"/>
        </w:rPr>
        <w:t>take a look</w:t>
      </w:r>
      <w:proofErr w:type="gramEnd"/>
      <w:r w:rsidRPr="00D36DE7">
        <w:rPr>
          <w:rFonts w:ascii="Open Sans" w:eastAsia="Times New Roman" w:hAnsi="Open Sans" w:cs="Open Sans"/>
          <w:color w:val="11161A"/>
          <w:sz w:val="24"/>
          <w:szCs w:val="24"/>
        </w:rPr>
        <w:t xml:space="preserve"> at the output of the program:</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CREATING instance of </w:t>
      </w:r>
      <w:proofErr w:type="spellStart"/>
      <w:r w:rsidRPr="00D36DE7">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 xml:space="preserve"> at 0x7ffeefbff718 allocated with size = 400 bytes</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CREATING instance of </w:t>
      </w:r>
      <w:proofErr w:type="spellStart"/>
      <w:r w:rsidRPr="00D36DE7">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 xml:space="preserve"> at 0x7ffeefbff708 allocated with size = 800 bytes</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MOVING (assign) instance 0x7ffeefbff708 to instance 0x7ffeefbff718</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DELETING instance of </w:t>
      </w:r>
      <w:proofErr w:type="spellStart"/>
      <w:r w:rsidRPr="00D36DE7">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 xml:space="preserve"> at 0x7ffeefbff708</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CREATING instance of </w:t>
      </w:r>
      <w:proofErr w:type="spellStart"/>
      <w:r w:rsidRPr="00D36DE7">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 xml:space="preserve"> at 0x7ffeefbff6d8 allocated with size = 1200 bytes</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MOVING (</w:t>
      </w:r>
      <w:proofErr w:type="spellStart"/>
      <w:r w:rsidRPr="00D36DE7">
        <w:rPr>
          <w:rFonts w:ascii="var(--jp-code-font-family)" w:eastAsia="Times New Roman" w:hAnsi="var(--jp-code-font-family)" w:cs="Courier New"/>
          <w:color w:val="11161A"/>
          <w:sz w:val="20"/>
          <w:szCs w:val="20"/>
          <w:bdr w:val="none" w:sz="0" w:space="0" w:color="auto" w:frame="1"/>
          <w:shd w:val="clear" w:color="auto" w:fill="F7F7F8"/>
        </w:rPr>
        <w:t>c'tor</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 instance 0x7ffeefbff6d8 to instance 0x7ffeefbff6e8</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DELETING instance of </w:t>
      </w:r>
      <w:proofErr w:type="spellStart"/>
      <w:r w:rsidRPr="00D36DE7">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 xml:space="preserve"> at 0x7ffeefbff6d8</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DELETING instance of </w:t>
      </w:r>
      <w:proofErr w:type="spellStart"/>
      <w:r w:rsidRPr="00D36DE7">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 xml:space="preserve"> at 0x7ffeefbff6e8</w:t>
      </w:r>
    </w:p>
    <w:p w:rsidR="00D36DE7" w:rsidRPr="00D36DE7" w:rsidRDefault="00D36DE7" w:rsidP="00D36DE7">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rPr>
      </w:pPr>
      <w:r w:rsidRPr="00D36DE7">
        <w:rPr>
          <w:rFonts w:ascii="var(--jp-code-font-family)" w:eastAsia="Times New Roman" w:hAnsi="var(--jp-code-font-family)" w:cs="Courier New"/>
          <w:color w:val="11161A"/>
          <w:sz w:val="20"/>
          <w:szCs w:val="20"/>
          <w:bdr w:val="none" w:sz="0" w:space="0" w:color="auto" w:frame="1"/>
          <w:shd w:val="clear" w:color="auto" w:fill="F7F7F8"/>
        </w:rPr>
        <w:t xml:space="preserve">DELETING instance of </w:t>
      </w:r>
      <w:proofErr w:type="spellStart"/>
      <w:r w:rsidRPr="00D36DE7">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D36DE7">
        <w:rPr>
          <w:rFonts w:ascii="var(--jp-code-font-family)" w:eastAsia="Times New Roman" w:hAnsi="var(--jp-code-font-family)" w:cs="Courier New"/>
          <w:color w:val="11161A"/>
          <w:sz w:val="20"/>
          <w:szCs w:val="20"/>
          <w:bdr w:val="none" w:sz="0" w:space="0" w:color="auto" w:frame="1"/>
          <w:shd w:val="clear" w:color="auto" w:fill="F7F7F8"/>
        </w:rPr>
        <w:t xml:space="preserve"> at 0x7ffeefbff718</w:t>
      </w:r>
    </w:p>
    <w:p w:rsidR="00D36DE7" w:rsidRPr="00D36DE7" w:rsidRDefault="00D36DE7" w:rsidP="00D36DE7">
      <w:pPr>
        <w:spacing w:after="0" w:line="240" w:lineRule="auto"/>
        <w:rPr>
          <w:rFonts w:ascii="Open Sans" w:eastAsia="Times New Roman" w:hAnsi="Open Sans" w:cs="Open Sans"/>
          <w:color w:val="11161A"/>
          <w:sz w:val="24"/>
          <w:szCs w:val="24"/>
        </w:rPr>
      </w:pPr>
      <w:r w:rsidRPr="00D36DE7">
        <w:rPr>
          <w:rFonts w:ascii="Open Sans" w:eastAsia="Times New Roman" w:hAnsi="Open Sans" w:cs="Open Sans"/>
          <w:color w:val="11161A"/>
          <w:sz w:val="24"/>
          <w:szCs w:val="24"/>
        </w:rPr>
        <w:t>By looking at the stack addresses of the objects, we can see that the temporary object at </w:t>
      </w:r>
      <w:r w:rsidRPr="00D36DE7">
        <w:rPr>
          <w:rFonts w:ascii="var(--jp-code-font-family)" w:eastAsia="Times New Roman" w:hAnsi="var(--jp-code-font-family)" w:cs="Courier New"/>
          <w:color w:val="11161A"/>
          <w:sz w:val="20"/>
          <w:szCs w:val="20"/>
          <w:bdr w:val="none" w:sz="0" w:space="0" w:color="auto" w:frame="1"/>
        </w:rPr>
        <w:t>0x7ffeefbff708</w:t>
      </w:r>
      <w:r w:rsidRPr="00D36DE7">
        <w:rPr>
          <w:rFonts w:ascii="Open Sans" w:eastAsia="Times New Roman" w:hAnsi="Open Sans" w:cs="Open Sans"/>
          <w:color w:val="11161A"/>
          <w:sz w:val="24"/>
          <w:szCs w:val="24"/>
        </w:rPr>
        <w:t> is moved to </w:t>
      </w:r>
      <w:r w:rsidRPr="00D36DE7">
        <w:rPr>
          <w:rFonts w:ascii="var(--jp-code-font-family)" w:eastAsia="Times New Roman" w:hAnsi="var(--jp-code-font-family)" w:cs="Courier New"/>
          <w:color w:val="11161A"/>
          <w:sz w:val="20"/>
          <w:szCs w:val="20"/>
          <w:bdr w:val="none" w:sz="0" w:space="0" w:color="auto" w:frame="1"/>
        </w:rPr>
        <w:t>0x7ffeefbff718</w:t>
      </w:r>
      <w:r w:rsidRPr="00D36DE7">
        <w:rPr>
          <w:rFonts w:ascii="Open Sans" w:eastAsia="Times New Roman" w:hAnsi="Open Sans" w:cs="Open Sans"/>
          <w:color w:val="11161A"/>
          <w:sz w:val="24"/>
          <w:szCs w:val="24"/>
        </w:rPr>
        <w:t> using the move assignment operator we wrote earlier, because the instance </w:t>
      </w:r>
      <w:r w:rsidRPr="00D36DE7">
        <w:rPr>
          <w:rFonts w:ascii="var(--jp-code-font-family)" w:eastAsia="Times New Roman" w:hAnsi="var(--jp-code-font-family)" w:cs="Courier New"/>
          <w:color w:val="11161A"/>
          <w:sz w:val="20"/>
          <w:szCs w:val="20"/>
          <w:bdr w:val="none" w:sz="0" w:space="0" w:color="auto" w:frame="1"/>
        </w:rPr>
        <w:t>obj1</w:t>
      </w:r>
      <w:r w:rsidRPr="00D36DE7">
        <w:rPr>
          <w:rFonts w:ascii="Open Sans" w:eastAsia="Times New Roman" w:hAnsi="Open Sans" w:cs="Open Sans"/>
          <w:color w:val="11161A"/>
          <w:sz w:val="24"/>
          <w:szCs w:val="24"/>
        </w:rPr>
        <w:t xml:space="preserve"> is assigned </w:t>
      </w:r>
      <w:proofErr w:type="gramStart"/>
      <w:r w:rsidRPr="00D36DE7">
        <w:rPr>
          <w:rFonts w:ascii="Open Sans" w:eastAsia="Times New Roman" w:hAnsi="Open Sans" w:cs="Open Sans"/>
          <w:color w:val="11161A"/>
          <w:sz w:val="24"/>
          <w:szCs w:val="24"/>
        </w:rPr>
        <w:t>an</w:t>
      </w:r>
      <w:proofErr w:type="gramEnd"/>
      <w:r w:rsidRPr="00D36DE7">
        <w:rPr>
          <w:rFonts w:ascii="Open Sans" w:eastAsia="Times New Roman" w:hAnsi="Open Sans" w:cs="Open Sans"/>
          <w:color w:val="11161A"/>
          <w:sz w:val="24"/>
          <w:szCs w:val="24"/>
        </w:rPr>
        <w:t xml:space="preserve"> </w:t>
      </w:r>
      <w:proofErr w:type="spellStart"/>
      <w:r w:rsidRPr="00D36DE7">
        <w:rPr>
          <w:rFonts w:ascii="Open Sans" w:eastAsia="Times New Roman" w:hAnsi="Open Sans" w:cs="Open Sans"/>
          <w:color w:val="11161A"/>
          <w:sz w:val="24"/>
          <w:szCs w:val="24"/>
        </w:rPr>
        <w:t>rvalue</w:t>
      </w:r>
      <w:proofErr w:type="spellEnd"/>
      <w:r w:rsidRPr="00D36DE7">
        <w:rPr>
          <w:rFonts w:ascii="Open Sans" w:eastAsia="Times New Roman" w:hAnsi="Open Sans" w:cs="Open Sans"/>
          <w:color w:val="11161A"/>
          <w:sz w:val="24"/>
          <w:szCs w:val="24"/>
        </w:rPr>
        <w:t xml:space="preserve">. As expected from </w:t>
      </w:r>
      <w:proofErr w:type="gramStart"/>
      <w:r w:rsidRPr="00D36DE7">
        <w:rPr>
          <w:rFonts w:ascii="Open Sans" w:eastAsia="Times New Roman" w:hAnsi="Open Sans" w:cs="Open Sans"/>
          <w:color w:val="11161A"/>
          <w:sz w:val="24"/>
          <w:szCs w:val="24"/>
        </w:rPr>
        <w:t>an</w:t>
      </w:r>
      <w:proofErr w:type="gramEnd"/>
      <w:r w:rsidRPr="00D36DE7">
        <w:rPr>
          <w:rFonts w:ascii="Open Sans" w:eastAsia="Times New Roman" w:hAnsi="Open Sans" w:cs="Open Sans"/>
          <w:color w:val="11161A"/>
          <w:sz w:val="24"/>
          <w:szCs w:val="24"/>
        </w:rPr>
        <w:t xml:space="preserve"> </w:t>
      </w:r>
      <w:proofErr w:type="spellStart"/>
      <w:r w:rsidRPr="00D36DE7">
        <w:rPr>
          <w:rFonts w:ascii="Open Sans" w:eastAsia="Times New Roman" w:hAnsi="Open Sans" w:cs="Open Sans"/>
          <w:color w:val="11161A"/>
          <w:sz w:val="24"/>
          <w:szCs w:val="24"/>
        </w:rPr>
        <w:t>rvalue</w:t>
      </w:r>
      <w:proofErr w:type="spellEnd"/>
      <w:r w:rsidRPr="00D36DE7">
        <w:rPr>
          <w:rFonts w:ascii="Open Sans" w:eastAsia="Times New Roman" w:hAnsi="Open Sans" w:cs="Open Sans"/>
          <w:color w:val="11161A"/>
          <w:sz w:val="24"/>
          <w:szCs w:val="24"/>
        </w:rPr>
        <w:t xml:space="preserve">, its destructor is called immediately afterwards. But as we have made sure to null its data pointer in the move constructor, the actual data will not be deleted. The advantage from a performance perspective in this case is that no deep-copy of the </w:t>
      </w:r>
      <w:proofErr w:type="spellStart"/>
      <w:r w:rsidRPr="00D36DE7">
        <w:rPr>
          <w:rFonts w:ascii="Open Sans" w:eastAsia="Times New Roman" w:hAnsi="Open Sans" w:cs="Open Sans"/>
          <w:color w:val="11161A"/>
          <w:sz w:val="24"/>
          <w:szCs w:val="24"/>
        </w:rPr>
        <w:t>rvalue</w:t>
      </w:r>
      <w:proofErr w:type="spellEnd"/>
      <w:r w:rsidRPr="00D36DE7">
        <w:rPr>
          <w:rFonts w:ascii="Open Sans" w:eastAsia="Times New Roman" w:hAnsi="Open Sans" w:cs="Open Sans"/>
          <w:color w:val="11161A"/>
          <w:sz w:val="24"/>
          <w:szCs w:val="24"/>
        </w:rPr>
        <w:t xml:space="preserve"> object needs to be made, we are simply redirecting the internal resource handle thus making an efficient shallow copy.</w:t>
      </w:r>
    </w:p>
    <w:p w:rsidR="00D36DE7" w:rsidRPr="00D36DE7" w:rsidRDefault="00D36DE7" w:rsidP="00D36DE7">
      <w:pPr>
        <w:spacing w:after="0" w:line="240" w:lineRule="auto"/>
        <w:rPr>
          <w:rFonts w:ascii="Open Sans" w:eastAsia="Times New Roman" w:hAnsi="Open Sans" w:cs="Open Sans"/>
          <w:color w:val="11161A"/>
          <w:sz w:val="24"/>
          <w:szCs w:val="24"/>
        </w:rPr>
      </w:pPr>
      <w:r w:rsidRPr="00D36DE7">
        <w:rPr>
          <w:rFonts w:ascii="Open Sans" w:eastAsia="Times New Roman" w:hAnsi="Open Sans" w:cs="Open Sans"/>
          <w:color w:val="11161A"/>
          <w:sz w:val="24"/>
          <w:szCs w:val="24"/>
        </w:rPr>
        <w:t>Next, another temporary instance with a size of 1200 bytes is created as a temporary object and "assigned" to </w:t>
      </w:r>
      <w:r w:rsidRPr="00D36DE7">
        <w:rPr>
          <w:rFonts w:ascii="var(--jp-code-font-family)" w:eastAsia="Times New Roman" w:hAnsi="var(--jp-code-font-family)" w:cs="Courier New"/>
          <w:color w:val="11161A"/>
          <w:sz w:val="20"/>
          <w:szCs w:val="20"/>
          <w:bdr w:val="none" w:sz="0" w:space="0" w:color="auto" w:frame="1"/>
        </w:rPr>
        <w:t>obj3</w:t>
      </w:r>
      <w:r w:rsidRPr="00D36DE7">
        <w:rPr>
          <w:rFonts w:ascii="Open Sans" w:eastAsia="Times New Roman" w:hAnsi="Open Sans" w:cs="Open Sans"/>
          <w:color w:val="11161A"/>
          <w:sz w:val="24"/>
          <w:szCs w:val="24"/>
        </w:rPr>
        <w:t>. Note that while the call looks like an assignment, the move constructor is called under the hood, making the call identical to </w:t>
      </w:r>
      <w:proofErr w:type="spellStart"/>
      <w:r w:rsidRPr="00D36DE7">
        <w:rPr>
          <w:rFonts w:ascii="var(--jp-code-font-family)" w:eastAsia="Times New Roman" w:hAnsi="var(--jp-code-font-family)" w:cs="Courier New"/>
          <w:color w:val="11161A"/>
          <w:sz w:val="20"/>
          <w:szCs w:val="20"/>
          <w:bdr w:val="none" w:sz="0" w:space="0" w:color="auto" w:frame="1"/>
        </w:rPr>
        <w:t>MyMovableClass</w:t>
      </w:r>
      <w:proofErr w:type="spellEnd"/>
      <w:r w:rsidRPr="00D36DE7">
        <w:rPr>
          <w:rFonts w:ascii="var(--jp-code-font-family)" w:eastAsia="Times New Roman" w:hAnsi="var(--jp-code-font-family)" w:cs="Courier New"/>
          <w:color w:val="11161A"/>
          <w:sz w:val="20"/>
          <w:szCs w:val="20"/>
          <w:bdr w:val="none" w:sz="0" w:space="0" w:color="auto" w:frame="1"/>
        </w:rPr>
        <w:t xml:space="preserve"> obj2(</w:t>
      </w:r>
      <w:proofErr w:type="spellStart"/>
      <w:proofErr w:type="gramStart"/>
      <w:r w:rsidRPr="00D36DE7">
        <w:rPr>
          <w:rFonts w:ascii="var(--jp-code-font-family)" w:eastAsia="Times New Roman" w:hAnsi="var(--jp-code-font-family)" w:cs="Courier New"/>
          <w:color w:val="11161A"/>
          <w:sz w:val="20"/>
          <w:szCs w:val="20"/>
          <w:bdr w:val="none" w:sz="0" w:space="0" w:color="auto" w:frame="1"/>
        </w:rPr>
        <w:t>MyMovableClass</w:t>
      </w:r>
      <w:proofErr w:type="spellEnd"/>
      <w:r w:rsidRPr="00D36DE7">
        <w:rPr>
          <w:rFonts w:ascii="var(--jp-code-font-family)" w:eastAsia="Times New Roman" w:hAnsi="var(--jp-code-font-family)" w:cs="Courier New"/>
          <w:color w:val="11161A"/>
          <w:sz w:val="20"/>
          <w:szCs w:val="20"/>
          <w:bdr w:val="none" w:sz="0" w:space="0" w:color="auto" w:frame="1"/>
        </w:rPr>
        <w:t>(</w:t>
      </w:r>
      <w:proofErr w:type="gramEnd"/>
      <w:r w:rsidRPr="00D36DE7">
        <w:rPr>
          <w:rFonts w:ascii="var(--jp-code-font-family)" w:eastAsia="Times New Roman" w:hAnsi="var(--jp-code-font-family)" w:cs="Courier New"/>
          <w:color w:val="11161A"/>
          <w:sz w:val="20"/>
          <w:szCs w:val="20"/>
          <w:bdr w:val="none" w:sz="0" w:space="0" w:color="auto" w:frame="1"/>
        </w:rPr>
        <w:t>300));</w:t>
      </w:r>
      <w:r w:rsidRPr="00D36DE7">
        <w:rPr>
          <w:rFonts w:ascii="Open Sans" w:eastAsia="Times New Roman" w:hAnsi="Open Sans" w:cs="Open Sans"/>
          <w:color w:val="11161A"/>
          <w:sz w:val="24"/>
          <w:szCs w:val="24"/>
        </w:rPr>
        <w:t>. By creating </w:t>
      </w:r>
      <w:r w:rsidRPr="00D36DE7">
        <w:rPr>
          <w:rFonts w:ascii="var(--jp-code-font-family)" w:eastAsia="Times New Roman" w:hAnsi="var(--jp-code-font-family)" w:cs="Courier New"/>
          <w:color w:val="11161A"/>
          <w:sz w:val="20"/>
          <w:szCs w:val="20"/>
          <w:bdr w:val="none" w:sz="0" w:space="0" w:color="auto" w:frame="1"/>
        </w:rPr>
        <w:t>obj3</w:t>
      </w:r>
      <w:r w:rsidRPr="00D36DE7">
        <w:rPr>
          <w:rFonts w:ascii="Open Sans" w:eastAsia="Times New Roman" w:hAnsi="Open Sans" w:cs="Open Sans"/>
          <w:color w:val="11161A"/>
          <w:sz w:val="24"/>
          <w:szCs w:val="24"/>
        </w:rPr>
        <w:t xml:space="preserve"> in such a way, we are reusing the temporary </w:t>
      </w:r>
      <w:proofErr w:type="spellStart"/>
      <w:r w:rsidRPr="00D36DE7">
        <w:rPr>
          <w:rFonts w:ascii="Open Sans" w:eastAsia="Times New Roman" w:hAnsi="Open Sans" w:cs="Open Sans"/>
          <w:color w:val="11161A"/>
          <w:sz w:val="24"/>
          <w:szCs w:val="24"/>
        </w:rPr>
        <w:t>rvalue</w:t>
      </w:r>
      <w:proofErr w:type="spellEnd"/>
      <w:r w:rsidRPr="00D36DE7">
        <w:rPr>
          <w:rFonts w:ascii="Open Sans" w:eastAsia="Times New Roman" w:hAnsi="Open Sans" w:cs="Open Sans"/>
          <w:color w:val="11161A"/>
          <w:sz w:val="24"/>
          <w:szCs w:val="24"/>
        </w:rPr>
        <w:t xml:space="preserve"> and transferring ownership of its resources to the newly created </w:t>
      </w:r>
      <w:r w:rsidRPr="00D36DE7">
        <w:rPr>
          <w:rFonts w:ascii="var(--jp-code-font-family)" w:eastAsia="Times New Roman" w:hAnsi="var(--jp-code-font-family)" w:cs="Courier New"/>
          <w:color w:val="11161A"/>
          <w:sz w:val="20"/>
          <w:szCs w:val="20"/>
          <w:bdr w:val="none" w:sz="0" w:space="0" w:color="auto" w:frame="1"/>
        </w:rPr>
        <w:t>obj3</w:t>
      </w:r>
      <w:r w:rsidRPr="00D36DE7">
        <w:rPr>
          <w:rFonts w:ascii="Open Sans" w:eastAsia="Times New Roman" w:hAnsi="Open Sans" w:cs="Open Sans"/>
          <w:color w:val="11161A"/>
          <w:sz w:val="24"/>
          <w:szCs w:val="24"/>
        </w:rPr>
        <w:t>.</w:t>
      </w:r>
    </w:p>
    <w:p w:rsidR="00D36DE7" w:rsidRDefault="00D36DE7" w:rsidP="00DA7F30">
      <w:pPr>
        <w:pStyle w:val="ListParagraph"/>
        <w:ind w:left="0"/>
      </w:pPr>
    </w:p>
    <w:p w:rsidR="00DA7F30" w:rsidRDefault="00DA7F30" w:rsidP="00DA7F30">
      <w:pPr>
        <w:pStyle w:val="ListParagraph"/>
        <w:ind w:left="0"/>
      </w:pPr>
    </w:p>
    <w:p w:rsidR="00DA7F30" w:rsidRDefault="00DA7F30" w:rsidP="00DA7F30">
      <w:pPr>
        <w:pStyle w:val="ListParagraph"/>
        <w:ind w:left="0"/>
      </w:pPr>
      <w:r>
        <w:rPr>
          <w:noProof/>
        </w:rPr>
        <w:lastRenderedPageBreak/>
        <w:drawing>
          <wp:inline distT="0" distB="0" distL="0" distR="0" wp14:anchorId="06EF18EB" wp14:editId="0D7E503F">
            <wp:extent cx="5943600" cy="30759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75940"/>
                    </a:xfrm>
                    <a:prstGeom prst="rect">
                      <a:avLst/>
                    </a:prstGeom>
                  </pic:spPr>
                </pic:pic>
              </a:graphicData>
            </a:graphic>
          </wp:inline>
        </w:drawing>
      </w:r>
    </w:p>
    <w:p w:rsidR="00EB042C" w:rsidRPr="00EB042C" w:rsidRDefault="00EB042C" w:rsidP="00EB042C">
      <w:pPr>
        <w:spacing w:after="240" w:line="240" w:lineRule="auto"/>
        <w:rPr>
          <w:rFonts w:ascii="Open Sans" w:eastAsia="Times New Roman" w:hAnsi="Open Sans" w:cs="Open Sans"/>
          <w:color w:val="11161A"/>
          <w:sz w:val="24"/>
          <w:szCs w:val="24"/>
        </w:rPr>
      </w:pPr>
      <w:r w:rsidRPr="00EB042C">
        <w:rPr>
          <w:rFonts w:ascii="Open Sans" w:eastAsia="Times New Roman" w:hAnsi="Open Sans" w:cs="Open Sans"/>
          <w:color w:val="11161A"/>
          <w:sz w:val="24"/>
          <w:szCs w:val="24"/>
        </w:rPr>
        <w:t>Let us now consider a final example:</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t xml:space="preserve">void </w:t>
      </w:r>
      <w:proofErr w:type="spellStart"/>
      <w:proofErr w:type="gramStart"/>
      <w:r w:rsidRPr="00EB042C">
        <w:rPr>
          <w:rFonts w:ascii="var(--jp-code-font-family)" w:eastAsia="Times New Roman" w:hAnsi="var(--jp-code-font-family)" w:cs="Courier New"/>
          <w:color w:val="11161A"/>
          <w:sz w:val="20"/>
          <w:szCs w:val="20"/>
          <w:bdr w:val="none" w:sz="0" w:space="0" w:color="auto" w:frame="1"/>
          <w:shd w:val="clear" w:color="auto" w:fill="F7F7F8"/>
        </w:rPr>
        <w:t>useObject</w:t>
      </w:r>
      <w:proofErr w:type="spellEnd"/>
      <w:r w:rsidRPr="00EB042C">
        <w:rPr>
          <w:rFonts w:ascii="var(--jp-code-font-family)" w:eastAsia="Times New Roman" w:hAnsi="var(--jp-code-font-family)" w:cs="Courier New"/>
          <w:color w:val="11161A"/>
          <w:sz w:val="20"/>
          <w:szCs w:val="20"/>
          <w:bdr w:val="none" w:sz="0" w:space="0" w:color="auto" w:frame="1"/>
          <w:shd w:val="clear" w:color="auto" w:fill="F7F7F8"/>
        </w:rPr>
        <w:t>(</w:t>
      </w:r>
      <w:proofErr w:type="spellStart"/>
      <w:proofErr w:type="gramEnd"/>
      <w:r w:rsidRPr="00EB042C">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EB042C">
        <w:rPr>
          <w:rFonts w:ascii="var(--jp-code-font-family)" w:eastAsia="Times New Roman" w:hAnsi="var(--jp-code-font-family)" w:cs="Courier New"/>
          <w:color w:val="11161A"/>
          <w:sz w:val="20"/>
          <w:szCs w:val="20"/>
          <w:bdr w:val="none" w:sz="0" w:space="0" w:color="auto" w:frame="1"/>
          <w:shd w:val="clear" w:color="auto" w:fill="F7F7F8"/>
        </w:rPr>
        <w:t xml:space="preserve"> obj)</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t>{</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t xml:space="preserve">    </w:t>
      </w:r>
      <w:proofErr w:type="gramStart"/>
      <w:r w:rsidRPr="00EB042C">
        <w:rPr>
          <w:rFonts w:ascii="var(--jp-code-font-family)" w:eastAsia="Times New Roman" w:hAnsi="var(--jp-code-font-family)" w:cs="Courier New"/>
          <w:color w:val="11161A"/>
          <w:sz w:val="20"/>
          <w:szCs w:val="20"/>
          <w:bdr w:val="none" w:sz="0" w:space="0" w:color="auto" w:frame="1"/>
          <w:shd w:val="clear" w:color="auto" w:fill="F7F7F8"/>
        </w:rPr>
        <w:t>std::</w:t>
      </w:r>
      <w:proofErr w:type="spellStart"/>
      <w:proofErr w:type="gramEnd"/>
      <w:r w:rsidRPr="00EB042C">
        <w:rPr>
          <w:rFonts w:ascii="var(--jp-code-font-family)" w:eastAsia="Times New Roman" w:hAnsi="var(--jp-code-font-family)" w:cs="Courier New"/>
          <w:color w:val="11161A"/>
          <w:sz w:val="20"/>
          <w:szCs w:val="20"/>
          <w:bdr w:val="none" w:sz="0" w:space="0" w:color="auto" w:frame="1"/>
          <w:shd w:val="clear" w:color="auto" w:fill="F7F7F8"/>
        </w:rPr>
        <w:t>cout</w:t>
      </w:r>
      <w:proofErr w:type="spellEnd"/>
      <w:r w:rsidRPr="00EB042C">
        <w:rPr>
          <w:rFonts w:ascii="var(--jp-code-font-family)" w:eastAsia="Times New Roman" w:hAnsi="var(--jp-code-font-family)" w:cs="Courier New"/>
          <w:color w:val="11161A"/>
          <w:sz w:val="20"/>
          <w:szCs w:val="20"/>
          <w:bdr w:val="none" w:sz="0" w:space="0" w:color="auto" w:frame="1"/>
          <w:shd w:val="clear" w:color="auto" w:fill="F7F7F8"/>
        </w:rPr>
        <w:t xml:space="preserve"> </w:t>
      </w:r>
      <w:r w:rsidRPr="00EB042C">
        <w:rPr>
          <w:rFonts w:ascii="var(--jp-code-font-family)" w:eastAsia="Times New Roman" w:hAnsi="var(--jp-code-font-family)" w:cs="Courier New"/>
          <w:b/>
          <w:bCs/>
          <w:color w:val="11161A"/>
          <w:sz w:val="20"/>
          <w:szCs w:val="20"/>
          <w:bdr w:val="none" w:sz="0" w:space="0" w:color="auto" w:frame="1"/>
          <w:shd w:val="clear" w:color="auto" w:fill="F7F7F8"/>
        </w:rPr>
        <w:t>&lt;&lt;</w:t>
      </w:r>
      <w:r w:rsidRPr="00EB042C">
        <w:rPr>
          <w:rFonts w:ascii="var(--jp-code-font-family)" w:eastAsia="Times New Roman" w:hAnsi="var(--jp-code-font-family)" w:cs="Courier New"/>
          <w:color w:val="11161A"/>
          <w:sz w:val="20"/>
          <w:szCs w:val="20"/>
          <w:bdr w:val="none" w:sz="0" w:space="0" w:color="auto" w:frame="1"/>
          <w:shd w:val="clear" w:color="auto" w:fill="F7F7F8"/>
        </w:rPr>
        <w:t xml:space="preserve"> "using object " </w:t>
      </w:r>
      <w:r w:rsidRPr="00EB042C">
        <w:rPr>
          <w:rFonts w:ascii="var(--jp-code-font-family)" w:eastAsia="Times New Roman" w:hAnsi="var(--jp-code-font-family)" w:cs="Courier New"/>
          <w:b/>
          <w:bCs/>
          <w:color w:val="11161A"/>
          <w:sz w:val="20"/>
          <w:szCs w:val="20"/>
          <w:bdr w:val="none" w:sz="0" w:space="0" w:color="auto" w:frame="1"/>
          <w:shd w:val="clear" w:color="auto" w:fill="F7F7F8"/>
        </w:rPr>
        <w:t>&lt;&lt;</w:t>
      </w:r>
      <w:r w:rsidRPr="00EB042C">
        <w:rPr>
          <w:rFonts w:ascii="var(--jp-code-font-family)" w:eastAsia="Times New Roman" w:hAnsi="var(--jp-code-font-family)" w:cs="Courier New"/>
          <w:color w:val="11161A"/>
          <w:sz w:val="20"/>
          <w:szCs w:val="20"/>
          <w:bdr w:val="none" w:sz="0" w:space="0" w:color="auto" w:frame="1"/>
          <w:shd w:val="clear" w:color="auto" w:fill="F7F7F8"/>
        </w:rPr>
        <w:t xml:space="preserve"> </w:t>
      </w:r>
      <w:r w:rsidRPr="00EB042C">
        <w:rPr>
          <w:rFonts w:ascii="var(--jp-code-font-family)" w:eastAsia="Times New Roman" w:hAnsi="var(--jp-code-font-family)" w:cs="Courier New"/>
          <w:b/>
          <w:bCs/>
          <w:color w:val="11161A"/>
          <w:sz w:val="20"/>
          <w:szCs w:val="20"/>
          <w:bdr w:val="none" w:sz="0" w:space="0" w:color="auto" w:frame="1"/>
          <w:shd w:val="clear" w:color="auto" w:fill="F7F7F8"/>
        </w:rPr>
        <w:t>&amp;</w:t>
      </w:r>
      <w:r w:rsidRPr="00EB042C">
        <w:rPr>
          <w:rFonts w:ascii="var(--jp-code-font-family)" w:eastAsia="Times New Roman" w:hAnsi="var(--jp-code-font-family)" w:cs="Courier New"/>
          <w:color w:val="11161A"/>
          <w:sz w:val="20"/>
          <w:szCs w:val="20"/>
          <w:bdr w:val="none" w:sz="0" w:space="0" w:color="auto" w:frame="1"/>
          <w:shd w:val="clear" w:color="auto" w:fill="F7F7F8"/>
        </w:rPr>
        <w:t xml:space="preserve">obj </w:t>
      </w:r>
      <w:r w:rsidRPr="00EB042C">
        <w:rPr>
          <w:rFonts w:ascii="var(--jp-code-font-family)" w:eastAsia="Times New Roman" w:hAnsi="var(--jp-code-font-family)" w:cs="Courier New"/>
          <w:b/>
          <w:bCs/>
          <w:color w:val="11161A"/>
          <w:sz w:val="20"/>
          <w:szCs w:val="20"/>
          <w:bdr w:val="none" w:sz="0" w:space="0" w:color="auto" w:frame="1"/>
          <w:shd w:val="clear" w:color="auto" w:fill="F7F7F8"/>
        </w:rPr>
        <w:t>&lt;&lt;</w:t>
      </w:r>
      <w:r w:rsidRPr="00EB042C">
        <w:rPr>
          <w:rFonts w:ascii="var(--jp-code-font-family)" w:eastAsia="Times New Roman" w:hAnsi="var(--jp-code-font-family)" w:cs="Courier New"/>
          <w:color w:val="11161A"/>
          <w:sz w:val="20"/>
          <w:szCs w:val="20"/>
          <w:bdr w:val="none" w:sz="0" w:space="0" w:color="auto" w:frame="1"/>
          <w:shd w:val="clear" w:color="auto" w:fill="F7F7F8"/>
        </w:rPr>
        <w:t xml:space="preserve"> std::</w:t>
      </w:r>
      <w:proofErr w:type="spellStart"/>
      <w:r w:rsidRPr="00EB042C">
        <w:rPr>
          <w:rFonts w:ascii="var(--jp-code-font-family)" w:eastAsia="Times New Roman" w:hAnsi="var(--jp-code-font-family)" w:cs="Courier New"/>
          <w:color w:val="11161A"/>
          <w:sz w:val="20"/>
          <w:szCs w:val="20"/>
          <w:bdr w:val="none" w:sz="0" w:space="0" w:color="auto" w:frame="1"/>
          <w:shd w:val="clear" w:color="auto" w:fill="F7F7F8"/>
        </w:rPr>
        <w:t>endl</w:t>
      </w:r>
      <w:proofErr w:type="spellEnd"/>
      <w:r w:rsidRPr="00EB042C">
        <w:rPr>
          <w:rFonts w:ascii="var(--jp-code-font-family)" w:eastAsia="Times New Roman" w:hAnsi="var(--jp-code-font-family)" w:cs="Courier New"/>
          <w:color w:val="11161A"/>
          <w:sz w:val="20"/>
          <w:szCs w:val="20"/>
          <w:bdr w:val="none" w:sz="0" w:space="0" w:color="auto" w:frame="1"/>
          <w:shd w:val="clear" w:color="auto" w:fill="F7F7F8"/>
        </w:rPr>
        <w:t>;</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t>}</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t xml:space="preserve">int </w:t>
      </w:r>
      <w:proofErr w:type="gramStart"/>
      <w:r w:rsidRPr="00EB042C">
        <w:rPr>
          <w:rFonts w:ascii="var(--jp-code-font-family)" w:eastAsia="Times New Roman" w:hAnsi="var(--jp-code-font-family)" w:cs="Courier New"/>
          <w:color w:val="11161A"/>
          <w:sz w:val="20"/>
          <w:szCs w:val="20"/>
          <w:bdr w:val="none" w:sz="0" w:space="0" w:color="auto" w:frame="1"/>
          <w:shd w:val="clear" w:color="auto" w:fill="F7F7F8"/>
        </w:rPr>
        <w:t>main(</w:t>
      </w:r>
      <w:proofErr w:type="gramEnd"/>
      <w:r w:rsidRPr="00EB042C">
        <w:rPr>
          <w:rFonts w:ascii="var(--jp-code-font-family)" w:eastAsia="Times New Roman" w:hAnsi="var(--jp-code-font-family)" w:cs="Courier New"/>
          <w:color w:val="11161A"/>
          <w:sz w:val="20"/>
          <w:szCs w:val="20"/>
          <w:bdr w:val="none" w:sz="0" w:space="0" w:color="auto" w:frame="1"/>
          <w:shd w:val="clear" w:color="auto" w:fill="F7F7F8"/>
        </w:rPr>
        <w:t>)</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t>{</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r w:rsidRPr="00EB042C">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EB042C">
        <w:rPr>
          <w:rFonts w:ascii="var(--jp-code-font-family)" w:eastAsia="Times New Roman" w:hAnsi="var(--jp-code-font-family)" w:cs="Courier New"/>
          <w:color w:val="11161A"/>
          <w:sz w:val="20"/>
          <w:szCs w:val="20"/>
          <w:bdr w:val="none" w:sz="0" w:space="0" w:color="auto" w:frame="1"/>
          <w:shd w:val="clear" w:color="auto" w:fill="F7F7F8"/>
        </w:rPr>
        <w:t xml:space="preserve"> obj1(100); </w:t>
      </w:r>
      <w:r w:rsidRPr="00EB042C">
        <w:rPr>
          <w:rFonts w:ascii="var(--jp-code-font-family)" w:eastAsia="Times New Roman" w:hAnsi="var(--jp-code-font-family)" w:cs="Courier New"/>
          <w:i/>
          <w:iCs/>
          <w:color w:val="11161A"/>
          <w:sz w:val="20"/>
          <w:szCs w:val="20"/>
          <w:bdr w:val="none" w:sz="0" w:space="0" w:color="auto" w:frame="1"/>
          <w:shd w:val="clear" w:color="auto" w:fill="F7F7F8"/>
        </w:rPr>
        <w:t>// constructor</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r w:rsidRPr="00EB042C">
        <w:rPr>
          <w:rFonts w:ascii="var(--jp-code-font-family)" w:eastAsia="Times New Roman" w:hAnsi="var(--jp-code-font-family)" w:cs="Courier New"/>
          <w:color w:val="11161A"/>
          <w:sz w:val="20"/>
          <w:szCs w:val="20"/>
          <w:bdr w:val="none" w:sz="0" w:space="0" w:color="auto" w:frame="1"/>
          <w:shd w:val="clear" w:color="auto" w:fill="F7F7F8"/>
        </w:rPr>
        <w:t>useObject</w:t>
      </w:r>
      <w:proofErr w:type="spellEnd"/>
      <w:r w:rsidRPr="00EB042C">
        <w:rPr>
          <w:rFonts w:ascii="var(--jp-code-font-family)" w:eastAsia="Times New Roman" w:hAnsi="var(--jp-code-font-family)" w:cs="Courier New"/>
          <w:color w:val="11161A"/>
          <w:sz w:val="20"/>
          <w:szCs w:val="20"/>
          <w:bdr w:val="none" w:sz="0" w:space="0" w:color="auto" w:frame="1"/>
          <w:shd w:val="clear" w:color="auto" w:fill="F7F7F8"/>
        </w:rPr>
        <w:t>(obj1);</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t xml:space="preserve">    </w:t>
      </w:r>
      <w:r w:rsidRPr="00EB042C">
        <w:rPr>
          <w:rFonts w:ascii="var(--jp-code-font-family)" w:eastAsia="Times New Roman" w:hAnsi="var(--jp-code-font-family)" w:cs="Courier New"/>
          <w:b/>
          <w:bCs/>
          <w:color w:val="11161A"/>
          <w:sz w:val="20"/>
          <w:szCs w:val="20"/>
          <w:bdr w:val="none" w:sz="0" w:space="0" w:color="auto" w:frame="1"/>
          <w:shd w:val="clear" w:color="auto" w:fill="F7F7F8"/>
        </w:rPr>
        <w:t>return</w:t>
      </w:r>
      <w:r w:rsidRPr="00EB042C">
        <w:rPr>
          <w:rFonts w:ascii="var(--jp-code-font-family)" w:eastAsia="Times New Roman" w:hAnsi="var(--jp-code-font-family)" w:cs="Courier New"/>
          <w:color w:val="11161A"/>
          <w:sz w:val="20"/>
          <w:szCs w:val="20"/>
          <w:bdr w:val="none" w:sz="0" w:space="0" w:color="auto" w:frame="1"/>
          <w:shd w:val="clear" w:color="auto" w:fill="F7F7F8"/>
        </w:rPr>
        <w:t xml:space="preserve"> 0;</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rPr>
      </w:pPr>
      <w:r w:rsidRPr="00EB042C">
        <w:rPr>
          <w:rFonts w:ascii="var(--jp-code-font-family)" w:eastAsia="Times New Roman" w:hAnsi="var(--jp-code-font-family)" w:cs="Courier New"/>
          <w:color w:val="11161A"/>
          <w:sz w:val="20"/>
          <w:szCs w:val="20"/>
          <w:bdr w:val="none" w:sz="0" w:space="0" w:color="auto" w:frame="1"/>
          <w:shd w:val="clear" w:color="auto" w:fill="F7F7F8"/>
        </w:rPr>
        <w:t>}</w:t>
      </w:r>
    </w:p>
    <w:p w:rsidR="00EB042C" w:rsidRPr="00EB042C" w:rsidRDefault="00EB042C" w:rsidP="00EB042C">
      <w:pPr>
        <w:spacing w:after="0" w:line="240" w:lineRule="auto"/>
        <w:rPr>
          <w:rFonts w:ascii="Open Sans" w:eastAsia="Times New Roman" w:hAnsi="Open Sans" w:cs="Open Sans"/>
          <w:color w:val="11161A"/>
          <w:sz w:val="24"/>
          <w:szCs w:val="24"/>
        </w:rPr>
      </w:pPr>
      <w:r w:rsidRPr="00EB042C">
        <w:rPr>
          <w:rFonts w:ascii="Open Sans" w:eastAsia="Times New Roman" w:hAnsi="Open Sans" w:cs="Open Sans"/>
          <w:color w:val="11161A"/>
          <w:sz w:val="24"/>
          <w:szCs w:val="24"/>
        </w:rPr>
        <w:t>In this case, an instance of </w:t>
      </w:r>
      <w:proofErr w:type="spellStart"/>
      <w:r w:rsidRPr="00EB042C">
        <w:rPr>
          <w:rFonts w:ascii="var(--jp-code-font-family)" w:eastAsia="Times New Roman" w:hAnsi="var(--jp-code-font-family)" w:cs="Courier New"/>
          <w:color w:val="11161A"/>
          <w:sz w:val="20"/>
          <w:szCs w:val="20"/>
          <w:bdr w:val="none" w:sz="0" w:space="0" w:color="auto" w:frame="1"/>
        </w:rPr>
        <w:t>MyMovableClass</w:t>
      </w:r>
      <w:proofErr w:type="spellEnd"/>
      <w:r w:rsidRPr="00EB042C">
        <w:rPr>
          <w:rFonts w:ascii="Open Sans" w:eastAsia="Times New Roman" w:hAnsi="Open Sans" w:cs="Open Sans"/>
          <w:color w:val="11161A"/>
          <w:sz w:val="24"/>
          <w:szCs w:val="24"/>
        </w:rPr>
        <w:t>, </w:t>
      </w:r>
      <w:r w:rsidRPr="00EB042C">
        <w:rPr>
          <w:rFonts w:ascii="var(--jp-code-font-family)" w:eastAsia="Times New Roman" w:hAnsi="var(--jp-code-font-family)" w:cs="Courier New"/>
          <w:color w:val="11161A"/>
          <w:sz w:val="20"/>
          <w:szCs w:val="20"/>
          <w:bdr w:val="none" w:sz="0" w:space="0" w:color="auto" w:frame="1"/>
        </w:rPr>
        <w:t>obj1</w:t>
      </w:r>
      <w:r w:rsidRPr="00EB042C">
        <w:rPr>
          <w:rFonts w:ascii="Open Sans" w:eastAsia="Times New Roman" w:hAnsi="Open Sans" w:cs="Open Sans"/>
          <w:color w:val="11161A"/>
          <w:sz w:val="24"/>
          <w:szCs w:val="24"/>
        </w:rPr>
        <w:t>, is passed to a function </w:t>
      </w:r>
      <w:proofErr w:type="spellStart"/>
      <w:r w:rsidRPr="00EB042C">
        <w:rPr>
          <w:rFonts w:ascii="var(--jp-code-font-family)" w:eastAsia="Times New Roman" w:hAnsi="var(--jp-code-font-family)" w:cs="Courier New"/>
          <w:color w:val="11161A"/>
          <w:sz w:val="20"/>
          <w:szCs w:val="20"/>
          <w:bdr w:val="none" w:sz="0" w:space="0" w:color="auto" w:frame="1"/>
        </w:rPr>
        <w:t>useObject</w:t>
      </w:r>
      <w:proofErr w:type="spellEnd"/>
      <w:r w:rsidRPr="00EB042C">
        <w:rPr>
          <w:rFonts w:ascii="Open Sans" w:eastAsia="Times New Roman" w:hAnsi="Open Sans" w:cs="Open Sans"/>
          <w:color w:val="11161A"/>
          <w:sz w:val="24"/>
          <w:szCs w:val="24"/>
        </w:rPr>
        <w:t> by value, thus making a copy of it.</w:t>
      </w:r>
    </w:p>
    <w:p w:rsidR="00EB042C" w:rsidRPr="00EB042C" w:rsidRDefault="00EB042C" w:rsidP="00EB042C">
      <w:pPr>
        <w:spacing w:after="240" w:line="240" w:lineRule="auto"/>
        <w:rPr>
          <w:rFonts w:ascii="Open Sans" w:eastAsia="Times New Roman" w:hAnsi="Open Sans" w:cs="Open Sans"/>
          <w:color w:val="11161A"/>
          <w:sz w:val="24"/>
          <w:szCs w:val="24"/>
        </w:rPr>
      </w:pPr>
      <w:r w:rsidRPr="00EB042C">
        <w:rPr>
          <w:rFonts w:ascii="Open Sans" w:eastAsia="Times New Roman" w:hAnsi="Open Sans" w:cs="Open Sans"/>
          <w:color w:val="11161A"/>
          <w:sz w:val="24"/>
          <w:szCs w:val="24"/>
        </w:rPr>
        <w:t>Let us take an immediate look at the output of the program, before going into details:</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t>(1)</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t xml:space="preserve">CREATING instance of </w:t>
      </w:r>
      <w:proofErr w:type="spellStart"/>
      <w:r w:rsidRPr="00EB042C">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EB042C">
        <w:rPr>
          <w:rFonts w:ascii="var(--jp-code-font-family)" w:eastAsia="Times New Roman" w:hAnsi="var(--jp-code-font-family)" w:cs="Courier New"/>
          <w:color w:val="11161A"/>
          <w:sz w:val="20"/>
          <w:szCs w:val="20"/>
          <w:bdr w:val="none" w:sz="0" w:space="0" w:color="auto" w:frame="1"/>
          <w:shd w:val="clear" w:color="auto" w:fill="F7F7F8"/>
        </w:rPr>
        <w:t xml:space="preserve"> at 0x7ffeefbff718 allocated with size = 400 bytes</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t>(2)</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t>COPYING content of instance 0x7ffeefbff718 to instance 0x7ffeefbff708</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t>using object 0x7ffeefbff708</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t>(3)</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t xml:space="preserve">DELETING instance of </w:t>
      </w:r>
      <w:proofErr w:type="spellStart"/>
      <w:r w:rsidRPr="00EB042C">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EB042C">
        <w:rPr>
          <w:rFonts w:ascii="var(--jp-code-font-family)" w:eastAsia="Times New Roman" w:hAnsi="var(--jp-code-font-family)" w:cs="Courier New"/>
          <w:color w:val="11161A"/>
          <w:sz w:val="20"/>
          <w:szCs w:val="20"/>
          <w:bdr w:val="none" w:sz="0" w:space="0" w:color="auto" w:frame="1"/>
          <w:shd w:val="clear" w:color="auto" w:fill="F7F7F8"/>
        </w:rPr>
        <w:t xml:space="preserve"> at 0x7ffeefbff708</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lastRenderedPageBreak/>
        <w:t>(4)</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t xml:space="preserve">CREATING instance of </w:t>
      </w:r>
      <w:proofErr w:type="spellStart"/>
      <w:r w:rsidRPr="00EB042C">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EB042C">
        <w:rPr>
          <w:rFonts w:ascii="var(--jp-code-font-family)" w:eastAsia="Times New Roman" w:hAnsi="var(--jp-code-font-family)" w:cs="Courier New"/>
          <w:color w:val="11161A"/>
          <w:sz w:val="20"/>
          <w:szCs w:val="20"/>
          <w:bdr w:val="none" w:sz="0" w:space="0" w:color="auto" w:frame="1"/>
          <w:shd w:val="clear" w:color="auto" w:fill="F7F7F8"/>
        </w:rPr>
        <w:t xml:space="preserve"> at 0x7ffeefbff6d8 allocated with size = 800 bytes</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t>(5)</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t>MOVING (</w:t>
      </w:r>
      <w:proofErr w:type="spellStart"/>
      <w:r w:rsidRPr="00EB042C">
        <w:rPr>
          <w:rFonts w:ascii="var(--jp-code-font-family)" w:eastAsia="Times New Roman" w:hAnsi="var(--jp-code-font-family)" w:cs="Courier New"/>
          <w:color w:val="11161A"/>
          <w:sz w:val="20"/>
          <w:szCs w:val="20"/>
          <w:bdr w:val="none" w:sz="0" w:space="0" w:color="auto" w:frame="1"/>
          <w:shd w:val="clear" w:color="auto" w:fill="F7F7F8"/>
        </w:rPr>
        <w:t>c'tor</w:t>
      </w:r>
      <w:proofErr w:type="spellEnd"/>
      <w:r w:rsidRPr="00EB042C">
        <w:rPr>
          <w:rFonts w:ascii="var(--jp-code-font-family)" w:eastAsia="Times New Roman" w:hAnsi="var(--jp-code-font-family)" w:cs="Courier New"/>
          <w:color w:val="11161A"/>
          <w:sz w:val="20"/>
          <w:szCs w:val="20"/>
          <w:bdr w:val="none" w:sz="0" w:space="0" w:color="auto" w:frame="1"/>
          <w:shd w:val="clear" w:color="auto" w:fill="F7F7F8"/>
        </w:rPr>
        <w:t>) instance 0x7ffeefbff6d8 to instance 0x7ffeefbff6e8</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t>using object 0x7ffeefbff6e8</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t xml:space="preserve">DELETING instance of </w:t>
      </w:r>
      <w:proofErr w:type="spellStart"/>
      <w:r w:rsidRPr="00EB042C">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EB042C">
        <w:rPr>
          <w:rFonts w:ascii="var(--jp-code-font-family)" w:eastAsia="Times New Roman" w:hAnsi="var(--jp-code-font-family)" w:cs="Courier New"/>
          <w:color w:val="11161A"/>
          <w:sz w:val="20"/>
          <w:szCs w:val="20"/>
          <w:bdr w:val="none" w:sz="0" w:space="0" w:color="auto" w:frame="1"/>
          <w:shd w:val="clear" w:color="auto" w:fill="F7F7F8"/>
        </w:rPr>
        <w:t xml:space="preserve"> at 0x7ffeefbff6e8</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EB042C">
        <w:rPr>
          <w:rFonts w:ascii="var(--jp-code-font-family)" w:eastAsia="Times New Roman" w:hAnsi="var(--jp-code-font-family)" w:cs="Courier New"/>
          <w:color w:val="11161A"/>
          <w:sz w:val="20"/>
          <w:szCs w:val="20"/>
          <w:bdr w:val="none" w:sz="0" w:space="0" w:color="auto" w:frame="1"/>
          <w:shd w:val="clear" w:color="auto" w:fill="F7F7F8"/>
        </w:rPr>
        <w:t xml:space="preserve">DELETING instance of </w:t>
      </w:r>
      <w:proofErr w:type="spellStart"/>
      <w:r w:rsidRPr="00EB042C">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EB042C">
        <w:rPr>
          <w:rFonts w:ascii="var(--jp-code-font-family)" w:eastAsia="Times New Roman" w:hAnsi="var(--jp-code-font-family)" w:cs="Courier New"/>
          <w:color w:val="11161A"/>
          <w:sz w:val="20"/>
          <w:szCs w:val="20"/>
          <w:bdr w:val="none" w:sz="0" w:space="0" w:color="auto" w:frame="1"/>
          <w:shd w:val="clear" w:color="auto" w:fill="F7F7F8"/>
        </w:rPr>
        <w:t xml:space="preserve"> at 0x7ffeefbff6d8</w:t>
      </w:r>
    </w:p>
    <w:p w:rsidR="00EB042C" w:rsidRPr="00EB042C" w:rsidRDefault="00EB042C" w:rsidP="00EB042C">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rPr>
      </w:pPr>
      <w:r w:rsidRPr="00EB042C">
        <w:rPr>
          <w:rFonts w:ascii="var(--jp-code-font-family)" w:eastAsia="Times New Roman" w:hAnsi="var(--jp-code-font-family)" w:cs="Courier New"/>
          <w:color w:val="11161A"/>
          <w:sz w:val="20"/>
          <w:szCs w:val="20"/>
          <w:bdr w:val="none" w:sz="0" w:space="0" w:color="auto" w:frame="1"/>
          <w:shd w:val="clear" w:color="auto" w:fill="F7F7F8"/>
        </w:rPr>
        <w:t xml:space="preserve">DELETING instance of </w:t>
      </w:r>
      <w:proofErr w:type="spellStart"/>
      <w:r w:rsidRPr="00EB042C">
        <w:rPr>
          <w:rFonts w:ascii="var(--jp-code-font-family)" w:eastAsia="Times New Roman" w:hAnsi="var(--jp-code-font-family)" w:cs="Courier New"/>
          <w:color w:val="11161A"/>
          <w:sz w:val="20"/>
          <w:szCs w:val="20"/>
          <w:bdr w:val="none" w:sz="0" w:space="0" w:color="auto" w:frame="1"/>
          <w:shd w:val="clear" w:color="auto" w:fill="F7F7F8"/>
        </w:rPr>
        <w:t>MyMovableClass</w:t>
      </w:r>
      <w:proofErr w:type="spellEnd"/>
      <w:r w:rsidRPr="00EB042C">
        <w:rPr>
          <w:rFonts w:ascii="var(--jp-code-font-family)" w:eastAsia="Times New Roman" w:hAnsi="var(--jp-code-font-family)" w:cs="Courier New"/>
          <w:color w:val="11161A"/>
          <w:sz w:val="20"/>
          <w:szCs w:val="20"/>
          <w:bdr w:val="none" w:sz="0" w:space="0" w:color="auto" w:frame="1"/>
          <w:shd w:val="clear" w:color="auto" w:fill="F7F7F8"/>
        </w:rPr>
        <w:t xml:space="preserve"> at 0x7ffeefbff718</w:t>
      </w:r>
    </w:p>
    <w:p w:rsidR="00EB042C" w:rsidRPr="00EB042C" w:rsidRDefault="00EB042C" w:rsidP="00EB042C">
      <w:pPr>
        <w:spacing w:after="0" w:line="240" w:lineRule="auto"/>
        <w:rPr>
          <w:rFonts w:ascii="Open Sans" w:eastAsia="Times New Roman" w:hAnsi="Open Sans" w:cs="Open Sans"/>
          <w:color w:val="11161A"/>
          <w:sz w:val="24"/>
          <w:szCs w:val="24"/>
        </w:rPr>
      </w:pPr>
      <w:r w:rsidRPr="00EB042C">
        <w:rPr>
          <w:rFonts w:ascii="Open Sans" w:eastAsia="Times New Roman" w:hAnsi="Open Sans" w:cs="Open Sans"/>
          <w:color w:val="11161A"/>
          <w:sz w:val="24"/>
          <w:szCs w:val="24"/>
        </w:rPr>
        <w:t xml:space="preserve">First, we are creating an instance of </w:t>
      </w:r>
      <w:proofErr w:type="spellStart"/>
      <w:r w:rsidRPr="00EB042C">
        <w:rPr>
          <w:rFonts w:ascii="Open Sans" w:eastAsia="Times New Roman" w:hAnsi="Open Sans" w:cs="Open Sans"/>
          <w:color w:val="11161A"/>
          <w:sz w:val="24"/>
          <w:szCs w:val="24"/>
        </w:rPr>
        <w:t>MyMovableClass</w:t>
      </w:r>
      <w:proofErr w:type="spellEnd"/>
      <w:r w:rsidRPr="00EB042C">
        <w:rPr>
          <w:rFonts w:ascii="Open Sans" w:eastAsia="Times New Roman" w:hAnsi="Open Sans" w:cs="Open Sans"/>
          <w:color w:val="11161A"/>
          <w:sz w:val="24"/>
          <w:szCs w:val="24"/>
        </w:rPr>
        <w:t>, </w:t>
      </w:r>
      <w:r w:rsidRPr="00EB042C">
        <w:rPr>
          <w:rFonts w:ascii="var(--jp-code-font-family)" w:eastAsia="Times New Roman" w:hAnsi="var(--jp-code-font-family)" w:cs="Courier New"/>
          <w:color w:val="11161A"/>
          <w:sz w:val="20"/>
          <w:szCs w:val="20"/>
          <w:bdr w:val="none" w:sz="0" w:space="0" w:color="auto" w:frame="1"/>
        </w:rPr>
        <w:t>obj1</w:t>
      </w:r>
      <w:r w:rsidRPr="00EB042C">
        <w:rPr>
          <w:rFonts w:ascii="Open Sans" w:eastAsia="Times New Roman" w:hAnsi="Open Sans" w:cs="Open Sans"/>
          <w:color w:val="11161A"/>
          <w:sz w:val="24"/>
          <w:szCs w:val="24"/>
        </w:rPr>
        <w:t>, by calling the constructor of the class (1).</w:t>
      </w:r>
    </w:p>
    <w:p w:rsidR="00EB042C" w:rsidRPr="00EB042C" w:rsidRDefault="00EB042C" w:rsidP="00EB042C">
      <w:pPr>
        <w:spacing w:after="0" w:line="240" w:lineRule="auto"/>
        <w:rPr>
          <w:rFonts w:ascii="Open Sans" w:eastAsia="Times New Roman" w:hAnsi="Open Sans" w:cs="Open Sans"/>
          <w:color w:val="11161A"/>
          <w:sz w:val="24"/>
          <w:szCs w:val="24"/>
        </w:rPr>
      </w:pPr>
      <w:r w:rsidRPr="00EB042C">
        <w:rPr>
          <w:rFonts w:ascii="Open Sans" w:eastAsia="Times New Roman" w:hAnsi="Open Sans" w:cs="Open Sans"/>
          <w:color w:val="11161A"/>
          <w:sz w:val="24"/>
          <w:szCs w:val="24"/>
        </w:rPr>
        <w:t>Then, we are passing </w:t>
      </w:r>
      <w:r w:rsidRPr="00EB042C">
        <w:rPr>
          <w:rFonts w:ascii="var(--jp-code-font-family)" w:eastAsia="Times New Roman" w:hAnsi="var(--jp-code-font-family)" w:cs="Courier New"/>
          <w:color w:val="11161A"/>
          <w:sz w:val="20"/>
          <w:szCs w:val="20"/>
          <w:bdr w:val="none" w:sz="0" w:space="0" w:color="auto" w:frame="1"/>
        </w:rPr>
        <w:t>obj1</w:t>
      </w:r>
      <w:r w:rsidRPr="00EB042C">
        <w:rPr>
          <w:rFonts w:ascii="Open Sans" w:eastAsia="Times New Roman" w:hAnsi="Open Sans" w:cs="Open Sans"/>
          <w:color w:val="11161A"/>
          <w:sz w:val="24"/>
          <w:szCs w:val="24"/>
        </w:rPr>
        <w:t> by-value to a function </w:t>
      </w:r>
      <w:proofErr w:type="spellStart"/>
      <w:r w:rsidRPr="00EB042C">
        <w:rPr>
          <w:rFonts w:ascii="var(--jp-code-font-family)" w:eastAsia="Times New Roman" w:hAnsi="var(--jp-code-font-family)" w:cs="Courier New"/>
          <w:color w:val="11161A"/>
          <w:sz w:val="20"/>
          <w:szCs w:val="20"/>
          <w:bdr w:val="none" w:sz="0" w:space="0" w:color="auto" w:frame="1"/>
        </w:rPr>
        <w:t>useObject</w:t>
      </w:r>
      <w:proofErr w:type="spellEnd"/>
      <w:r w:rsidRPr="00EB042C">
        <w:rPr>
          <w:rFonts w:ascii="Open Sans" w:eastAsia="Times New Roman" w:hAnsi="Open Sans" w:cs="Open Sans"/>
          <w:color w:val="11161A"/>
          <w:sz w:val="24"/>
          <w:szCs w:val="24"/>
        </w:rPr>
        <w:t>, which causes a temporary object </w:t>
      </w:r>
      <w:r w:rsidRPr="00EB042C">
        <w:rPr>
          <w:rFonts w:ascii="var(--jp-code-font-family)" w:eastAsia="Times New Roman" w:hAnsi="var(--jp-code-font-family)" w:cs="Courier New"/>
          <w:color w:val="11161A"/>
          <w:sz w:val="20"/>
          <w:szCs w:val="20"/>
          <w:bdr w:val="none" w:sz="0" w:space="0" w:color="auto" w:frame="1"/>
        </w:rPr>
        <w:t>obj</w:t>
      </w:r>
      <w:r w:rsidRPr="00EB042C">
        <w:rPr>
          <w:rFonts w:ascii="Open Sans" w:eastAsia="Times New Roman" w:hAnsi="Open Sans" w:cs="Open Sans"/>
          <w:color w:val="11161A"/>
          <w:sz w:val="24"/>
          <w:szCs w:val="24"/>
        </w:rPr>
        <w:t> to be instantiated, which is a copy of </w:t>
      </w:r>
      <w:r w:rsidRPr="00EB042C">
        <w:rPr>
          <w:rFonts w:ascii="var(--jp-code-font-family)" w:eastAsia="Times New Roman" w:hAnsi="var(--jp-code-font-family)" w:cs="Courier New"/>
          <w:color w:val="11161A"/>
          <w:sz w:val="20"/>
          <w:szCs w:val="20"/>
          <w:bdr w:val="none" w:sz="0" w:space="0" w:color="auto" w:frame="1"/>
        </w:rPr>
        <w:t>obj1</w:t>
      </w:r>
      <w:r w:rsidRPr="00EB042C">
        <w:rPr>
          <w:rFonts w:ascii="Open Sans" w:eastAsia="Times New Roman" w:hAnsi="Open Sans" w:cs="Open Sans"/>
          <w:color w:val="11161A"/>
          <w:sz w:val="24"/>
          <w:szCs w:val="24"/>
        </w:rPr>
        <w:t> (2) and is deleted immediately after the function scope is left (3).</w:t>
      </w:r>
    </w:p>
    <w:p w:rsidR="00EB042C" w:rsidRPr="00EB042C" w:rsidRDefault="00EB042C" w:rsidP="00EB042C">
      <w:pPr>
        <w:spacing w:after="0" w:line="240" w:lineRule="auto"/>
        <w:rPr>
          <w:rFonts w:ascii="Open Sans" w:eastAsia="Times New Roman" w:hAnsi="Open Sans" w:cs="Open Sans"/>
          <w:color w:val="11161A"/>
          <w:sz w:val="24"/>
          <w:szCs w:val="24"/>
        </w:rPr>
      </w:pPr>
      <w:r w:rsidRPr="00EB042C">
        <w:rPr>
          <w:rFonts w:ascii="Open Sans" w:eastAsia="Times New Roman" w:hAnsi="Open Sans" w:cs="Open Sans"/>
          <w:color w:val="11161A"/>
          <w:sz w:val="24"/>
          <w:szCs w:val="24"/>
        </w:rPr>
        <w:t>Then, the function is called with a temporary instance of </w:t>
      </w:r>
      <w:proofErr w:type="spellStart"/>
      <w:r w:rsidRPr="00EB042C">
        <w:rPr>
          <w:rFonts w:ascii="var(--jp-code-font-family)" w:eastAsia="Times New Roman" w:hAnsi="var(--jp-code-font-family)" w:cs="Courier New"/>
          <w:color w:val="11161A"/>
          <w:sz w:val="20"/>
          <w:szCs w:val="20"/>
          <w:bdr w:val="none" w:sz="0" w:space="0" w:color="auto" w:frame="1"/>
        </w:rPr>
        <w:t>MyMovableClass</w:t>
      </w:r>
      <w:proofErr w:type="spellEnd"/>
      <w:r w:rsidRPr="00EB042C">
        <w:rPr>
          <w:rFonts w:ascii="Open Sans" w:eastAsia="Times New Roman" w:hAnsi="Open Sans" w:cs="Open Sans"/>
          <w:color w:val="11161A"/>
          <w:sz w:val="24"/>
          <w:szCs w:val="24"/>
        </w:rPr>
        <w:t> as its argument, which creates a temporary instance of </w:t>
      </w:r>
      <w:proofErr w:type="spellStart"/>
      <w:r w:rsidRPr="00EB042C">
        <w:rPr>
          <w:rFonts w:ascii="var(--jp-code-font-family)" w:eastAsia="Times New Roman" w:hAnsi="var(--jp-code-font-family)" w:cs="Courier New"/>
          <w:color w:val="11161A"/>
          <w:sz w:val="20"/>
          <w:szCs w:val="20"/>
          <w:bdr w:val="none" w:sz="0" w:space="0" w:color="auto" w:frame="1"/>
        </w:rPr>
        <w:t>MyMovableClass</w:t>
      </w:r>
      <w:proofErr w:type="spellEnd"/>
      <w:r w:rsidRPr="00EB042C">
        <w:rPr>
          <w:rFonts w:ascii="Open Sans" w:eastAsia="Times New Roman" w:hAnsi="Open Sans" w:cs="Open Sans"/>
          <w:color w:val="11161A"/>
          <w:sz w:val="24"/>
          <w:szCs w:val="24"/>
        </w:rPr>
        <w:t xml:space="preserve"> as </w:t>
      </w:r>
      <w:proofErr w:type="gramStart"/>
      <w:r w:rsidRPr="00EB042C">
        <w:rPr>
          <w:rFonts w:ascii="Open Sans" w:eastAsia="Times New Roman" w:hAnsi="Open Sans" w:cs="Open Sans"/>
          <w:color w:val="11161A"/>
          <w:sz w:val="24"/>
          <w:szCs w:val="24"/>
        </w:rPr>
        <w:t>an</w:t>
      </w:r>
      <w:proofErr w:type="gramEnd"/>
      <w:r w:rsidRPr="00EB042C">
        <w:rPr>
          <w:rFonts w:ascii="Open Sans" w:eastAsia="Times New Roman" w:hAnsi="Open Sans" w:cs="Open Sans"/>
          <w:color w:val="11161A"/>
          <w:sz w:val="24"/>
          <w:szCs w:val="24"/>
        </w:rPr>
        <w:t xml:space="preserve"> </w:t>
      </w:r>
      <w:proofErr w:type="spellStart"/>
      <w:r w:rsidRPr="00EB042C">
        <w:rPr>
          <w:rFonts w:ascii="Open Sans" w:eastAsia="Times New Roman" w:hAnsi="Open Sans" w:cs="Open Sans"/>
          <w:color w:val="11161A"/>
          <w:sz w:val="24"/>
          <w:szCs w:val="24"/>
        </w:rPr>
        <w:t>rvalue</w:t>
      </w:r>
      <w:proofErr w:type="spellEnd"/>
      <w:r w:rsidRPr="00EB042C">
        <w:rPr>
          <w:rFonts w:ascii="Open Sans" w:eastAsia="Times New Roman" w:hAnsi="Open Sans" w:cs="Open Sans"/>
          <w:color w:val="11161A"/>
          <w:sz w:val="24"/>
          <w:szCs w:val="24"/>
        </w:rPr>
        <w:t xml:space="preserve"> (4). But instead of making a copy of it as before, the move constructor is used (5) to transfer ownership of that temporary object to the function scope, which saves us one expensive deep-copy.</w:t>
      </w:r>
    </w:p>
    <w:p w:rsidR="00EB042C" w:rsidRDefault="00EB042C" w:rsidP="00DA7F30">
      <w:pPr>
        <w:pStyle w:val="ListParagraph"/>
        <w:ind w:left="0"/>
      </w:pPr>
    </w:p>
    <w:p w:rsidR="00DA7F30" w:rsidRDefault="00DA7F30" w:rsidP="00DA7F30">
      <w:pPr>
        <w:pStyle w:val="ListParagraph"/>
        <w:ind w:left="0"/>
      </w:pPr>
    </w:p>
    <w:p w:rsidR="00DA7F30" w:rsidRDefault="00DA7F30" w:rsidP="00DA7F30">
      <w:pPr>
        <w:pStyle w:val="ListParagraph"/>
        <w:ind w:left="0"/>
      </w:pPr>
      <w:r>
        <w:rPr>
          <w:noProof/>
        </w:rPr>
        <w:drawing>
          <wp:inline distT="0" distB="0" distL="0" distR="0" wp14:anchorId="06E89BB5" wp14:editId="1299B0F8">
            <wp:extent cx="5943600" cy="30791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79115"/>
                    </a:xfrm>
                    <a:prstGeom prst="rect">
                      <a:avLst/>
                    </a:prstGeom>
                  </pic:spPr>
                </pic:pic>
              </a:graphicData>
            </a:graphic>
          </wp:inline>
        </w:drawing>
      </w:r>
    </w:p>
    <w:p w:rsidR="00EB042C" w:rsidRDefault="00EB042C" w:rsidP="00EB042C">
      <w:pPr>
        <w:pStyle w:val="Heading2"/>
        <w:shd w:val="clear" w:color="auto" w:fill="FFFFFF"/>
        <w:spacing w:after="0"/>
        <w:rPr>
          <w:rFonts w:ascii="Open Sans" w:hAnsi="Open Sans" w:cs="Open Sans"/>
        </w:rPr>
      </w:pPr>
      <w:r>
        <w:rPr>
          <w:rFonts w:ascii="Open Sans" w:hAnsi="Open Sans" w:cs="Open Sans"/>
        </w:rPr>
        <w:t xml:space="preserve">Moving </w:t>
      </w:r>
      <w:proofErr w:type="spellStart"/>
      <w:r>
        <w:rPr>
          <w:rFonts w:ascii="Open Sans" w:hAnsi="Open Sans" w:cs="Open Sans"/>
        </w:rPr>
        <w:t>lvalues</w:t>
      </w:r>
      <w:proofErr w:type="spellEnd"/>
    </w:p>
    <w:p w:rsidR="00EB042C" w:rsidRDefault="00EB042C" w:rsidP="00EB042C">
      <w:pPr>
        <w:pStyle w:val="NormalWeb"/>
        <w:shd w:val="clear" w:color="auto" w:fill="FFFFFF"/>
        <w:spacing w:before="0" w:beforeAutospacing="0" w:after="0" w:afterAutospacing="0"/>
        <w:rPr>
          <w:rFonts w:ascii="Open Sans" w:hAnsi="Open Sans" w:cs="Open Sans"/>
        </w:rPr>
      </w:pPr>
      <w:r>
        <w:rPr>
          <w:rFonts w:ascii="Open Sans" w:hAnsi="Open Sans" w:cs="Open Sans"/>
        </w:rPr>
        <w:lastRenderedPageBreak/>
        <w:t xml:space="preserve">There is one final aspect we need to look at: In some cases, it can make sense to treat </w:t>
      </w:r>
      <w:proofErr w:type="spellStart"/>
      <w:r>
        <w:rPr>
          <w:rFonts w:ascii="Open Sans" w:hAnsi="Open Sans" w:cs="Open Sans"/>
        </w:rPr>
        <w:t>lvalues</w:t>
      </w:r>
      <w:proofErr w:type="spellEnd"/>
      <w:r>
        <w:rPr>
          <w:rFonts w:ascii="Open Sans" w:hAnsi="Open Sans" w:cs="Open Sans"/>
        </w:rPr>
        <w:t xml:space="preserve"> like </w:t>
      </w:r>
      <w:proofErr w:type="spellStart"/>
      <w:r>
        <w:rPr>
          <w:rFonts w:ascii="Open Sans" w:hAnsi="Open Sans" w:cs="Open Sans"/>
        </w:rPr>
        <w:t>rvalues</w:t>
      </w:r>
      <w:proofErr w:type="spellEnd"/>
      <w:r>
        <w:rPr>
          <w:rFonts w:ascii="Open Sans" w:hAnsi="Open Sans" w:cs="Open Sans"/>
        </w:rPr>
        <w:t xml:space="preserve">. At some point in your code, you might want to transfer ownership of a resource to another part of your program as it is not needed anymore in the current scope. But instead of copying it, you want to just move it as we have seen before. The "problem" with our implementation of </w:t>
      </w:r>
      <w:proofErr w:type="spellStart"/>
      <w:r>
        <w:rPr>
          <w:rFonts w:ascii="Open Sans" w:hAnsi="Open Sans" w:cs="Open Sans"/>
        </w:rPr>
        <w:t>MyMovableClass</w:t>
      </w:r>
      <w:proofErr w:type="spellEnd"/>
      <w:r>
        <w:rPr>
          <w:rFonts w:ascii="Open Sans" w:hAnsi="Open Sans" w:cs="Open Sans"/>
        </w:rPr>
        <w:t xml:space="preserve"> is that the call </w:t>
      </w:r>
      <w:proofErr w:type="spellStart"/>
      <w:r>
        <w:rPr>
          <w:rStyle w:val="HTMLCode"/>
          <w:rFonts w:ascii="var(--jp-code-font-family)" w:hAnsi="var(--jp-code-font-family)"/>
          <w:bdr w:val="none" w:sz="0" w:space="0" w:color="auto" w:frame="1"/>
        </w:rPr>
        <w:t>useObject</w:t>
      </w:r>
      <w:proofErr w:type="spellEnd"/>
      <w:r>
        <w:rPr>
          <w:rStyle w:val="HTMLCode"/>
          <w:rFonts w:ascii="var(--jp-code-font-family)" w:hAnsi="var(--jp-code-font-family)"/>
          <w:bdr w:val="none" w:sz="0" w:space="0" w:color="auto" w:frame="1"/>
        </w:rPr>
        <w:t>(obj1)</w:t>
      </w:r>
      <w:r>
        <w:rPr>
          <w:rFonts w:ascii="Open Sans" w:hAnsi="Open Sans" w:cs="Open Sans"/>
        </w:rPr>
        <w:t> will trigger the copy constructor as we have seen in one of the last examples. But in order to move it, we would have to pretend to the compiler that </w:t>
      </w:r>
      <w:r>
        <w:rPr>
          <w:rStyle w:val="HTMLCode"/>
          <w:rFonts w:ascii="var(--jp-code-font-family)" w:hAnsi="var(--jp-code-font-family)"/>
          <w:bdr w:val="none" w:sz="0" w:space="0" w:color="auto" w:frame="1"/>
        </w:rPr>
        <w:t>obj1</w:t>
      </w:r>
      <w:r>
        <w:rPr>
          <w:rFonts w:ascii="Open Sans" w:hAnsi="Open Sans" w:cs="Open Sans"/>
        </w:rPr>
        <w:t xml:space="preserve"> was </w:t>
      </w:r>
      <w:proofErr w:type="gramStart"/>
      <w:r>
        <w:rPr>
          <w:rFonts w:ascii="Open Sans" w:hAnsi="Open Sans" w:cs="Open Sans"/>
        </w:rPr>
        <w:t>an</w:t>
      </w:r>
      <w:proofErr w:type="gramEnd"/>
      <w:r>
        <w:rPr>
          <w:rFonts w:ascii="Open Sans" w:hAnsi="Open Sans" w:cs="Open Sans"/>
        </w:rPr>
        <w:t xml:space="preserve"> </w:t>
      </w:r>
      <w:proofErr w:type="spellStart"/>
      <w:r>
        <w:rPr>
          <w:rFonts w:ascii="Open Sans" w:hAnsi="Open Sans" w:cs="Open Sans"/>
        </w:rPr>
        <w:t>rvalue</w:t>
      </w:r>
      <w:proofErr w:type="spellEnd"/>
      <w:r>
        <w:rPr>
          <w:rFonts w:ascii="Open Sans" w:hAnsi="Open Sans" w:cs="Open Sans"/>
        </w:rPr>
        <w:t xml:space="preserve"> instead of an </w:t>
      </w:r>
      <w:proofErr w:type="spellStart"/>
      <w:r>
        <w:rPr>
          <w:rFonts w:ascii="Open Sans" w:hAnsi="Open Sans" w:cs="Open Sans"/>
        </w:rPr>
        <w:t>lvalue</w:t>
      </w:r>
      <w:proofErr w:type="spellEnd"/>
      <w:r>
        <w:rPr>
          <w:rFonts w:ascii="Open Sans" w:hAnsi="Open Sans" w:cs="Open Sans"/>
        </w:rPr>
        <w:t xml:space="preserve"> so that we can make an efficient move operation instead of an expensive copy.</w:t>
      </w:r>
    </w:p>
    <w:p w:rsidR="00EB042C" w:rsidRDefault="00EB042C" w:rsidP="00EB042C">
      <w:pPr>
        <w:pStyle w:val="NormalWeb"/>
        <w:shd w:val="clear" w:color="auto" w:fill="FFFFFF"/>
        <w:spacing w:before="0" w:beforeAutospacing="0" w:after="0" w:afterAutospacing="0"/>
        <w:rPr>
          <w:rFonts w:ascii="Open Sans" w:hAnsi="Open Sans" w:cs="Open Sans"/>
        </w:rPr>
      </w:pPr>
      <w:r>
        <w:rPr>
          <w:rFonts w:ascii="Open Sans" w:hAnsi="Open Sans" w:cs="Open Sans"/>
        </w:rPr>
        <w:t>There is a solution to this problem in C++, which is </w:t>
      </w:r>
      <w:proofErr w:type="gramStart"/>
      <w:r>
        <w:rPr>
          <w:rStyle w:val="HTMLCode"/>
          <w:rFonts w:ascii="var(--jp-code-font-family)" w:hAnsi="var(--jp-code-font-family)"/>
          <w:bdr w:val="none" w:sz="0" w:space="0" w:color="auto" w:frame="1"/>
        </w:rPr>
        <w:t>std::</w:t>
      </w:r>
      <w:proofErr w:type="gramEnd"/>
      <w:r>
        <w:rPr>
          <w:rStyle w:val="HTMLCode"/>
          <w:rFonts w:ascii="var(--jp-code-font-family)" w:hAnsi="var(--jp-code-font-family)"/>
          <w:bdr w:val="none" w:sz="0" w:space="0" w:color="auto" w:frame="1"/>
        </w:rPr>
        <w:t>move</w:t>
      </w:r>
      <w:r>
        <w:rPr>
          <w:rFonts w:ascii="Open Sans" w:hAnsi="Open Sans" w:cs="Open Sans"/>
        </w:rPr>
        <w:t xml:space="preserve">. This function accepts </w:t>
      </w:r>
      <w:proofErr w:type="gramStart"/>
      <w:r>
        <w:rPr>
          <w:rFonts w:ascii="Open Sans" w:hAnsi="Open Sans" w:cs="Open Sans"/>
        </w:rPr>
        <w:t>an</w:t>
      </w:r>
      <w:proofErr w:type="gramEnd"/>
      <w:r>
        <w:rPr>
          <w:rFonts w:ascii="Open Sans" w:hAnsi="Open Sans" w:cs="Open Sans"/>
        </w:rPr>
        <w:t xml:space="preserve"> </w:t>
      </w:r>
      <w:proofErr w:type="spellStart"/>
      <w:r>
        <w:rPr>
          <w:rFonts w:ascii="Open Sans" w:hAnsi="Open Sans" w:cs="Open Sans"/>
        </w:rPr>
        <w:t>lvalue</w:t>
      </w:r>
      <w:proofErr w:type="spellEnd"/>
      <w:r>
        <w:rPr>
          <w:rFonts w:ascii="Open Sans" w:hAnsi="Open Sans" w:cs="Open Sans"/>
        </w:rPr>
        <w:t xml:space="preserve"> argument and returns it as an </w:t>
      </w:r>
      <w:proofErr w:type="spellStart"/>
      <w:r>
        <w:rPr>
          <w:rFonts w:ascii="Open Sans" w:hAnsi="Open Sans" w:cs="Open Sans"/>
        </w:rPr>
        <w:t>rvalue</w:t>
      </w:r>
      <w:proofErr w:type="spellEnd"/>
      <w:r>
        <w:rPr>
          <w:rFonts w:ascii="Open Sans" w:hAnsi="Open Sans" w:cs="Open Sans"/>
        </w:rPr>
        <w:t xml:space="preserve"> without triggering copy construction. So by passing an object to </w:t>
      </w:r>
      <w:proofErr w:type="gramStart"/>
      <w:r>
        <w:rPr>
          <w:rStyle w:val="HTMLCode"/>
          <w:rFonts w:ascii="var(--jp-code-font-family)" w:hAnsi="var(--jp-code-font-family)"/>
          <w:bdr w:val="none" w:sz="0" w:space="0" w:color="auto" w:frame="1"/>
        </w:rPr>
        <w:t>std::</w:t>
      </w:r>
      <w:proofErr w:type="gramEnd"/>
      <w:r>
        <w:rPr>
          <w:rStyle w:val="HTMLCode"/>
          <w:rFonts w:ascii="var(--jp-code-font-family)" w:hAnsi="var(--jp-code-font-family)"/>
          <w:bdr w:val="none" w:sz="0" w:space="0" w:color="auto" w:frame="1"/>
        </w:rPr>
        <w:t>move</w:t>
      </w:r>
      <w:r>
        <w:rPr>
          <w:rFonts w:ascii="Open Sans" w:hAnsi="Open Sans" w:cs="Open Sans"/>
        </w:rPr>
        <w:t> we can force the compiler to use move semantics, either in the form of move constructor or the move assignment operator:</w:t>
      </w:r>
    </w:p>
    <w:p w:rsidR="00EB042C" w:rsidRDefault="00EB042C" w:rsidP="00EB042C">
      <w:pPr>
        <w:pStyle w:val="HTMLPreformatted"/>
        <w:shd w:val="clear" w:color="auto" w:fill="F7F7F8"/>
        <w:rPr>
          <w:rStyle w:val="HTMLCode"/>
          <w:rFonts w:ascii="var(--jp-code-font-family)" w:hAnsi="var(--jp-code-font-family)"/>
          <w:bdr w:val="none" w:sz="0" w:space="0" w:color="auto" w:frame="1"/>
          <w:shd w:val="clear" w:color="auto" w:fill="F7F7F8"/>
        </w:rPr>
      </w:pPr>
      <w:r>
        <w:rPr>
          <w:rStyle w:val="cm-type"/>
          <w:rFonts w:ascii="var(--jp-code-font-family)" w:hAnsi="var(--jp-code-font-family)"/>
          <w:bdr w:val="none" w:sz="0" w:space="0" w:color="auto" w:frame="1"/>
          <w:shd w:val="clear" w:color="auto" w:fill="F7F7F8"/>
        </w:rPr>
        <w:t>int</w:t>
      </w:r>
      <w:r>
        <w:rPr>
          <w:rStyle w:val="HTMLCode"/>
          <w:rFonts w:ascii="var(--jp-code-font-family)" w:hAnsi="var(--jp-code-font-family)"/>
          <w:bdr w:val="none" w:sz="0" w:space="0" w:color="auto" w:frame="1"/>
          <w:shd w:val="clear" w:color="auto" w:fill="F7F7F8"/>
        </w:rPr>
        <w:t xml:space="preserve"> </w:t>
      </w:r>
      <w:proofErr w:type="gramStart"/>
      <w:r>
        <w:rPr>
          <w:rStyle w:val="cm-def"/>
          <w:rFonts w:ascii="var(--jp-code-font-family)" w:hAnsi="var(--jp-code-font-family)"/>
          <w:bdr w:val="none" w:sz="0" w:space="0" w:color="auto" w:frame="1"/>
          <w:shd w:val="clear" w:color="auto" w:fill="F7F7F8"/>
        </w:rPr>
        <w:t>main</w:t>
      </w:r>
      <w:r>
        <w:rPr>
          <w:rStyle w:val="HTMLCode"/>
          <w:rFonts w:ascii="var(--jp-code-font-family)" w:hAnsi="var(--jp-code-font-family)"/>
          <w:bdr w:val="none" w:sz="0" w:space="0" w:color="auto" w:frame="1"/>
          <w:shd w:val="clear" w:color="auto" w:fill="F7F7F8"/>
        </w:rPr>
        <w:t>(</w:t>
      </w:r>
      <w:proofErr w:type="gramEnd"/>
      <w:r>
        <w:rPr>
          <w:rStyle w:val="HTMLCode"/>
          <w:rFonts w:ascii="var(--jp-code-font-family)" w:hAnsi="var(--jp-code-font-family)"/>
          <w:bdr w:val="none" w:sz="0" w:space="0" w:color="auto" w:frame="1"/>
          <w:shd w:val="clear" w:color="auto" w:fill="F7F7F8"/>
        </w:rPr>
        <w:t>)</w:t>
      </w:r>
    </w:p>
    <w:p w:rsidR="00EB042C" w:rsidRDefault="00EB042C" w:rsidP="00EB042C">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w:t>
      </w:r>
    </w:p>
    <w:p w:rsidR="00EB042C" w:rsidRDefault="00EB042C" w:rsidP="00EB042C">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 xml:space="preserve">    </w:t>
      </w:r>
      <w:proofErr w:type="spellStart"/>
      <w:r>
        <w:rPr>
          <w:rStyle w:val="cm-variable"/>
          <w:rFonts w:ascii="var(--jp-code-font-family)" w:hAnsi="var(--jp-code-font-family)"/>
          <w:bdr w:val="none" w:sz="0" w:space="0" w:color="auto" w:frame="1"/>
          <w:shd w:val="clear" w:color="auto" w:fill="F7F7F8"/>
        </w:rPr>
        <w:t>MyMovableClass</w:t>
      </w:r>
      <w:proofErr w:type="spellEnd"/>
      <w:r>
        <w:rPr>
          <w:rStyle w:val="HTMLCode"/>
          <w:rFonts w:ascii="var(--jp-code-font-family)" w:hAnsi="var(--jp-code-font-family)"/>
          <w:bdr w:val="none" w:sz="0" w:space="0" w:color="auto" w:frame="1"/>
          <w:shd w:val="clear" w:color="auto" w:fill="F7F7F8"/>
        </w:rPr>
        <w:t xml:space="preserve"> </w:t>
      </w:r>
      <w:r>
        <w:rPr>
          <w:rStyle w:val="cm-variable"/>
          <w:rFonts w:ascii="var(--jp-code-font-family)" w:hAnsi="var(--jp-code-font-family)"/>
          <w:bdr w:val="none" w:sz="0" w:space="0" w:color="auto" w:frame="1"/>
          <w:shd w:val="clear" w:color="auto" w:fill="F7F7F8"/>
        </w:rPr>
        <w:t>obj1</w:t>
      </w:r>
      <w:r>
        <w:rPr>
          <w:rStyle w:val="HTMLCode"/>
          <w:rFonts w:ascii="var(--jp-code-font-family)" w:hAnsi="var(--jp-code-font-family)"/>
          <w:bdr w:val="none" w:sz="0" w:space="0" w:color="auto" w:frame="1"/>
          <w:shd w:val="clear" w:color="auto" w:fill="F7F7F8"/>
        </w:rPr>
        <w:t>(</w:t>
      </w:r>
      <w:r>
        <w:rPr>
          <w:rStyle w:val="cm-number"/>
          <w:rFonts w:ascii="var(--jp-code-font-family)" w:hAnsi="var(--jp-code-font-family)"/>
          <w:bdr w:val="none" w:sz="0" w:space="0" w:color="auto" w:frame="1"/>
          <w:shd w:val="clear" w:color="auto" w:fill="F7F7F8"/>
        </w:rPr>
        <w:t>100</w:t>
      </w:r>
      <w:r>
        <w:rPr>
          <w:rStyle w:val="HTMLCode"/>
          <w:rFonts w:ascii="var(--jp-code-font-family)" w:hAnsi="var(--jp-code-font-family)"/>
          <w:bdr w:val="none" w:sz="0" w:space="0" w:color="auto" w:frame="1"/>
          <w:shd w:val="clear" w:color="auto" w:fill="F7F7F8"/>
        </w:rPr>
        <w:t xml:space="preserve">); </w:t>
      </w:r>
      <w:r>
        <w:rPr>
          <w:rStyle w:val="cm-comment"/>
          <w:rFonts w:ascii="var(--jp-code-font-family)" w:eastAsiaTheme="majorEastAsia" w:hAnsi="var(--jp-code-font-family)"/>
          <w:i/>
          <w:iCs/>
          <w:bdr w:val="none" w:sz="0" w:space="0" w:color="auto" w:frame="1"/>
          <w:shd w:val="clear" w:color="auto" w:fill="F7F7F8"/>
        </w:rPr>
        <w:t>// constructor</w:t>
      </w:r>
    </w:p>
    <w:p w:rsidR="00EB042C" w:rsidRDefault="00EB042C" w:rsidP="00EB042C">
      <w:pPr>
        <w:pStyle w:val="HTMLPreformatted"/>
        <w:shd w:val="clear" w:color="auto" w:fill="F7F7F8"/>
        <w:rPr>
          <w:rStyle w:val="HTMLCode"/>
          <w:rFonts w:ascii="var(--jp-code-font-family)" w:hAnsi="var(--jp-code-font-family)"/>
          <w:bdr w:val="none" w:sz="0" w:space="0" w:color="auto" w:frame="1"/>
          <w:shd w:val="clear" w:color="auto" w:fill="F7F7F8"/>
        </w:rPr>
      </w:pPr>
    </w:p>
    <w:p w:rsidR="00EB042C" w:rsidRDefault="00EB042C" w:rsidP="00EB042C">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 xml:space="preserve">    </w:t>
      </w:r>
      <w:proofErr w:type="spellStart"/>
      <w:proofErr w:type="gramStart"/>
      <w:r>
        <w:rPr>
          <w:rStyle w:val="cm-variable"/>
          <w:rFonts w:ascii="var(--jp-code-font-family)" w:hAnsi="var(--jp-code-font-family)"/>
          <w:bdr w:val="none" w:sz="0" w:space="0" w:color="auto" w:frame="1"/>
          <w:shd w:val="clear" w:color="auto" w:fill="F7F7F8"/>
        </w:rPr>
        <w:t>useObject</w:t>
      </w:r>
      <w:proofErr w:type="spellEnd"/>
      <w:r>
        <w:rPr>
          <w:rStyle w:val="HTMLCode"/>
          <w:rFonts w:ascii="var(--jp-code-font-family)" w:hAnsi="var(--jp-code-font-family)"/>
          <w:bdr w:val="none" w:sz="0" w:space="0" w:color="auto" w:frame="1"/>
          <w:shd w:val="clear" w:color="auto" w:fill="F7F7F8"/>
        </w:rPr>
        <w:t>(</w:t>
      </w:r>
      <w:proofErr w:type="gramEnd"/>
      <w:r>
        <w:rPr>
          <w:rStyle w:val="cm-variable"/>
          <w:rFonts w:ascii="var(--jp-code-font-family)" w:hAnsi="var(--jp-code-font-family)"/>
          <w:bdr w:val="none" w:sz="0" w:space="0" w:color="auto" w:frame="1"/>
          <w:shd w:val="clear" w:color="auto" w:fill="F7F7F8"/>
        </w:rPr>
        <w:t>std::move</w:t>
      </w:r>
      <w:r>
        <w:rPr>
          <w:rStyle w:val="HTMLCode"/>
          <w:rFonts w:ascii="var(--jp-code-font-family)" w:hAnsi="var(--jp-code-font-family)"/>
          <w:bdr w:val="none" w:sz="0" w:space="0" w:color="auto" w:frame="1"/>
          <w:shd w:val="clear" w:color="auto" w:fill="F7F7F8"/>
        </w:rPr>
        <w:t>(</w:t>
      </w:r>
      <w:r>
        <w:rPr>
          <w:rStyle w:val="cm-variable"/>
          <w:rFonts w:ascii="var(--jp-code-font-family)" w:hAnsi="var(--jp-code-font-family)"/>
          <w:bdr w:val="none" w:sz="0" w:space="0" w:color="auto" w:frame="1"/>
          <w:shd w:val="clear" w:color="auto" w:fill="F7F7F8"/>
        </w:rPr>
        <w:t>obj1</w:t>
      </w:r>
      <w:r>
        <w:rPr>
          <w:rStyle w:val="HTMLCode"/>
          <w:rFonts w:ascii="var(--jp-code-font-family)" w:hAnsi="var(--jp-code-font-family)"/>
          <w:bdr w:val="none" w:sz="0" w:space="0" w:color="auto" w:frame="1"/>
          <w:shd w:val="clear" w:color="auto" w:fill="F7F7F8"/>
        </w:rPr>
        <w:t>));</w:t>
      </w:r>
    </w:p>
    <w:p w:rsidR="00EB042C" w:rsidRDefault="00EB042C" w:rsidP="00EB042C">
      <w:pPr>
        <w:pStyle w:val="HTMLPreformatted"/>
        <w:shd w:val="clear" w:color="auto" w:fill="F7F7F8"/>
        <w:rPr>
          <w:rStyle w:val="HTMLCode"/>
          <w:rFonts w:ascii="var(--jp-code-font-family)" w:hAnsi="var(--jp-code-font-family)"/>
          <w:bdr w:val="none" w:sz="0" w:space="0" w:color="auto" w:frame="1"/>
          <w:shd w:val="clear" w:color="auto" w:fill="F7F7F8"/>
        </w:rPr>
      </w:pPr>
    </w:p>
    <w:p w:rsidR="00EB042C" w:rsidRDefault="00EB042C" w:rsidP="00EB042C">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 xml:space="preserve">    </w:t>
      </w:r>
      <w:r>
        <w:rPr>
          <w:rStyle w:val="cm-keyword"/>
          <w:rFonts w:ascii="var(--jp-code-font-family)" w:hAnsi="var(--jp-code-font-family)"/>
          <w:b/>
          <w:bCs/>
          <w:bdr w:val="none" w:sz="0" w:space="0" w:color="auto" w:frame="1"/>
          <w:shd w:val="clear" w:color="auto" w:fill="F7F7F8"/>
        </w:rPr>
        <w:t>return</w:t>
      </w:r>
      <w:r>
        <w:rPr>
          <w:rStyle w:val="HTMLCode"/>
          <w:rFonts w:ascii="var(--jp-code-font-family)" w:hAnsi="var(--jp-code-font-family)"/>
          <w:bdr w:val="none" w:sz="0" w:space="0" w:color="auto" w:frame="1"/>
          <w:shd w:val="clear" w:color="auto" w:fill="F7F7F8"/>
        </w:rPr>
        <w:t xml:space="preserve"> </w:t>
      </w:r>
      <w:r>
        <w:rPr>
          <w:rStyle w:val="cm-number"/>
          <w:rFonts w:ascii="var(--jp-code-font-family)" w:hAnsi="var(--jp-code-font-family)"/>
          <w:bdr w:val="none" w:sz="0" w:space="0" w:color="auto" w:frame="1"/>
          <w:shd w:val="clear" w:color="auto" w:fill="F7F7F8"/>
        </w:rPr>
        <w:t>0</w:t>
      </w:r>
      <w:r>
        <w:rPr>
          <w:rStyle w:val="HTMLCode"/>
          <w:rFonts w:ascii="var(--jp-code-font-family)" w:hAnsi="var(--jp-code-font-family)"/>
          <w:bdr w:val="none" w:sz="0" w:space="0" w:color="auto" w:frame="1"/>
          <w:shd w:val="clear" w:color="auto" w:fill="F7F7F8"/>
        </w:rPr>
        <w:t>;</w:t>
      </w:r>
    </w:p>
    <w:p w:rsidR="00EB042C" w:rsidRDefault="00EB042C" w:rsidP="00EB042C">
      <w:pPr>
        <w:pStyle w:val="HTMLPreformatted"/>
        <w:shd w:val="clear" w:color="auto" w:fill="F7F7F8"/>
        <w:rPr>
          <w:rFonts w:ascii="var(--jp-code-font-family)" w:hAnsi="var(--jp-code-font-family)"/>
          <w:sz w:val="21"/>
          <w:szCs w:val="21"/>
        </w:rPr>
      </w:pPr>
      <w:r>
        <w:rPr>
          <w:rStyle w:val="HTMLCode"/>
          <w:rFonts w:ascii="var(--jp-code-font-family)" w:hAnsi="var(--jp-code-font-family)"/>
          <w:bdr w:val="none" w:sz="0" w:space="0" w:color="auto" w:frame="1"/>
          <w:shd w:val="clear" w:color="auto" w:fill="F7F7F8"/>
        </w:rPr>
        <w:t>}</w:t>
      </w:r>
    </w:p>
    <w:p w:rsidR="00EB042C" w:rsidRDefault="00EB042C" w:rsidP="00EB042C">
      <w:pPr>
        <w:pStyle w:val="NormalWeb"/>
        <w:shd w:val="clear" w:color="auto" w:fill="FFFFFF"/>
        <w:spacing w:before="0" w:beforeAutospacing="0" w:after="0" w:afterAutospacing="0"/>
        <w:rPr>
          <w:rFonts w:ascii="Open Sans" w:hAnsi="Open Sans" w:cs="Open Sans"/>
        </w:rPr>
      </w:pPr>
      <w:r>
        <w:rPr>
          <w:rFonts w:ascii="Open Sans" w:hAnsi="Open Sans" w:cs="Open Sans"/>
        </w:rPr>
        <w:t>Nothing much has changed, apart from </w:t>
      </w:r>
      <w:r>
        <w:rPr>
          <w:rStyle w:val="HTMLCode"/>
          <w:rFonts w:ascii="var(--jp-code-font-family)" w:hAnsi="var(--jp-code-font-family)"/>
          <w:bdr w:val="none" w:sz="0" w:space="0" w:color="auto" w:frame="1"/>
        </w:rPr>
        <w:t>obj1</w:t>
      </w:r>
      <w:r>
        <w:rPr>
          <w:rFonts w:ascii="Open Sans" w:hAnsi="Open Sans" w:cs="Open Sans"/>
        </w:rPr>
        <w:t> being passed to the </w:t>
      </w:r>
      <w:proofErr w:type="gramStart"/>
      <w:r>
        <w:rPr>
          <w:rStyle w:val="HTMLCode"/>
          <w:rFonts w:ascii="var(--jp-code-font-family)" w:hAnsi="var(--jp-code-font-family)"/>
          <w:bdr w:val="none" w:sz="0" w:space="0" w:color="auto" w:frame="1"/>
        </w:rPr>
        <w:t>std::</w:t>
      </w:r>
      <w:proofErr w:type="gramEnd"/>
      <w:r>
        <w:rPr>
          <w:rStyle w:val="HTMLCode"/>
          <w:rFonts w:ascii="var(--jp-code-font-family)" w:hAnsi="var(--jp-code-font-family)"/>
          <w:bdr w:val="none" w:sz="0" w:space="0" w:color="auto" w:frame="1"/>
        </w:rPr>
        <w:t>move</w:t>
      </w:r>
      <w:r>
        <w:rPr>
          <w:rFonts w:ascii="Open Sans" w:hAnsi="Open Sans" w:cs="Open Sans"/>
        </w:rPr>
        <w:t> function. The output would look like the following:</w:t>
      </w:r>
    </w:p>
    <w:p w:rsidR="00EB042C" w:rsidRDefault="00EB042C" w:rsidP="00EB042C">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 xml:space="preserve">CREATING instance of </w:t>
      </w:r>
      <w:proofErr w:type="spellStart"/>
      <w:r>
        <w:rPr>
          <w:rStyle w:val="HTMLCode"/>
          <w:rFonts w:ascii="var(--jp-code-font-family)" w:hAnsi="var(--jp-code-font-family)"/>
          <w:bdr w:val="none" w:sz="0" w:space="0" w:color="auto" w:frame="1"/>
          <w:shd w:val="clear" w:color="auto" w:fill="F7F7F8"/>
        </w:rPr>
        <w:t>MyMovableClass</w:t>
      </w:r>
      <w:proofErr w:type="spellEnd"/>
      <w:r>
        <w:rPr>
          <w:rStyle w:val="HTMLCode"/>
          <w:rFonts w:ascii="var(--jp-code-font-family)" w:hAnsi="var(--jp-code-font-family)"/>
          <w:bdr w:val="none" w:sz="0" w:space="0" w:color="auto" w:frame="1"/>
          <w:shd w:val="clear" w:color="auto" w:fill="F7F7F8"/>
        </w:rPr>
        <w:t xml:space="preserve"> at 0x7ffeefbff718 allocated with size = 400 bytes</w:t>
      </w:r>
    </w:p>
    <w:p w:rsidR="00EB042C" w:rsidRDefault="00EB042C" w:rsidP="00EB042C">
      <w:pPr>
        <w:pStyle w:val="HTMLPreformatted"/>
        <w:shd w:val="clear" w:color="auto" w:fill="F7F7F8"/>
        <w:rPr>
          <w:rStyle w:val="HTMLCode"/>
          <w:rFonts w:ascii="var(--jp-code-font-family)" w:hAnsi="var(--jp-code-font-family)"/>
          <w:bdr w:val="none" w:sz="0" w:space="0" w:color="auto" w:frame="1"/>
          <w:shd w:val="clear" w:color="auto" w:fill="F7F7F8"/>
        </w:rPr>
      </w:pPr>
    </w:p>
    <w:p w:rsidR="00EB042C" w:rsidRDefault="00EB042C" w:rsidP="00EB042C">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MOVING (</w:t>
      </w:r>
      <w:proofErr w:type="spellStart"/>
      <w:r>
        <w:rPr>
          <w:rStyle w:val="HTMLCode"/>
          <w:rFonts w:ascii="var(--jp-code-font-family)" w:hAnsi="var(--jp-code-font-family)"/>
          <w:bdr w:val="none" w:sz="0" w:space="0" w:color="auto" w:frame="1"/>
          <w:shd w:val="clear" w:color="auto" w:fill="F7F7F8"/>
        </w:rPr>
        <w:t>c'tor</w:t>
      </w:r>
      <w:proofErr w:type="spellEnd"/>
      <w:r>
        <w:rPr>
          <w:rStyle w:val="HTMLCode"/>
          <w:rFonts w:ascii="var(--jp-code-font-family)" w:hAnsi="var(--jp-code-font-family)"/>
          <w:bdr w:val="none" w:sz="0" w:space="0" w:color="auto" w:frame="1"/>
          <w:shd w:val="clear" w:color="auto" w:fill="F7F7F8"/>
        </w:rPr>
        <w:t>) instance 0x7ffeefbff718 to instance 0x7ffeefbff708</w:t>
      </w:r>
    </w:p>
    <w:p w:rsidR="00EB042C" w:rsidRDefault="00EB042C" w:rsidP="00EB042C">
      <w:pPr>
        <w:pStyle w:val="HTMLPreformatted"/>
        <w:shd w:val="clear" w:color="auto" w:fill="F7F7F8"/>
        <w:rPr>
          <w:rStyle w:val="HTMLCode"/>
          <w:rFonts w:ascii="var(--jp-code-font-family)" w:hAnsi="var(--jp-code-font-family)"/>
          <w:bdr w:val="none" w:sz="0" w:space="0" w:color="auto" w:frame="1"/>
          <w:shd w:val="clear" w:color="auto" w:fill="F7F7F8"/>
        </w:rPr>
      </w:pPr>
    </w:p>
    <w:p w:rsidR="00EB042C" w:rsidRDefault="00EB042C" w:rsidP="00EB042C">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using object 0x7ffeefbff708</w:t>
      </w:r>
    </w:p>
    <w:p w:rsidR="00EB042C" w:rsidRDefault="00EB042C" w:rsidP="00EB042C">
      <w:pPr>
        <w:pStyle w:val="HTMLPreformatted"/>
        <w:shd w:val="clear" w:color="auto" w:fill="F7F7F8"/>
        <w:rPr>
          <w:rStyle w:val="HTMLCode"/>
          <w:rFonts w:ascii="var(--jp-code-font-family)" w:hAnsi="var(--jp-code-font-family)"/>
          <w:bdr w:val="none" w:sz="0" w:space="0" w:color="auto" w:frame="1"/>
          <w:shd w:val="clear" w:color="auto" w:fill="F7F7F8"/>
        </w:rPr>
      </w:pPr>
    </w:p>
    <w:p w:rsidR="00EB042C" w:rsidRDefault="00EB042C" w:rsidP="00EB042C">
      <w:pPr>
        <w:pStyle w:val="HTMLPreformatted"/>
        <w:shd w:val="clear" w:color="auto" w:fill="F7F7F8"/>
        <w:rPr>
          <w:rStyle w:val="HTMLCode"/>
          <w:rFonts w:ascii="var(--jp-code-font-family)" w:hAnsi="var(--jp-code-font-family)"/>
          <w:bdr w:val="none" w:sz="0" w:space="0" w:color="auto" w:frame="1"/>
          <w:shd w:val="clear" w:color="auto" w:fill="F7F7F8"/>
        </w:rPr>
      </w:pPr>
      <w:r>
        <w:rPr>
          <w:rStyle w:val="HTMLCode"/>
          <w:rFonts w:ascii="var(--jp-code-font-family)" w:hAnsi="var(--jp-code-font-family)"/>
          <w:bdr w:val="none" w:sz="0" w:space="0" w:color="auto" w:frame="1"/>
          <w:shd w:val="clear" w:color="auto" w:fill="F7F7F8"/>
        </w:rPr>
        <w:t xml:space="preserve">DELETING instance of </w:t>
      </w:r>
      <w:proofErr w:type="spellStart"/>
      <w:r>
        <w:rPr>
          <w:rStyle w:val="HTMLCode"/>
          <w:rFonts w:ascii="var(--jp-code-font-family)" w:hAnsi="var(--jp-code-font-family)"/>
          <w:bdr w:val="none" w:sz="0" w:space="0" w:color="auto" w:frame="1"/>
          <w:shd w:val="clear" w:color="auto" w:fill="F7F7F8"/>
        </w:rPr>
        <w:t>MyMovableClass</w:t>
      </w:r>
      <w:proofErr w:type="spellEnd"/>
      <w:r>
        <w:rPr>
          <w:rStyle w:val="HTMLCode"/>
          <w:rFonts w:ascii="var(--jp-code-font-family)" w:hAnsi="var(--jp-code-font-family)"/>
          <w:bdr w:val="none" w:sz="0" w:space="0" w:color="auto" w:frame="1"/>
          <w:shd w:val="clear" w:color="auto" w:fill="F7F7F8"/>
        </w:rPr>
        <w:t xml:space="preserve"> at 0x7ffeefbff708</w:t>
      </w:r>
    </w:p>
    <w:p w:rsidR="00EB042C" w:rsidRDefault="00EB042C" w:rsidP="00EB042C">
      <w:pPr>
        <w:pStyle w:val="HTMLPreformatted"/>
        <w:shd w:val="clear" w:color="auto" w:fill="F7F7F8"/>
        <w:rPr>
          <w:rFonts w:ascii="var(--jp-code-font-family)" w:hAnsi="var(--jp-code-font-family)"/>
          <w:sz w:val="21"/>
          <w:szCs w:val="21"/>
        </w:rPr>
      </w:pPr>
      <w:r>
        <w:rPr>
          <w:rStyle w:val="HTMLCode"/>
          <w:rFonts w:ascii="var(--jp-code-font-family)" w:hAnsi="var(--jp-code-font-family)"/>
          <w:bdr w:val="none" w:sz="0" w:space="0" w:color="auto" w:frame="1"/>
          <w:shd w:val="clear" w:color="auto" w:fill="F7F7F8"/>
        </w:rPr>
        <w:t xml:space="preserve">DELETING instance of </w:t>
      </w:r>
      <w:proofErr w:type="spellStart"/>
      <w:r>
        <w:rPr>
          <w:rStyle w:val="HTMLCode"/>
          <w:rFonts w:ascii="var(--jp-code-font-family)" w:hAnsi="var(--jp-code-font-family)"/>
          <w:bdr w:val="none" w:sz="0" w:space="0" w:color="auto" w:frame="1"/>
          <w:shd w:val="clear" w:color="auto" w:fill="F7F7F8"/>
        </w:rPr>
        <w:t>MyMovableClass</w:t>
      </w:r>
      <w:proofErr w:type="spellEnd"/>
      <w:r>
        <w:rPr>
          <w:rStyle w:val="HTMLCode"/>
          <w:rFonts w:ascii="var(--jp-code-font-family)" w:hAnsi="var(--jp-code-font-family)"/>
          <w:bdr w:val="none" w:sz="0" w:space="0" w:color="auto" w:frame="1"/>
          <w:shd w:val="clear" w:color="auto" w:fill="F7F7F8"/>
        </w:rPr>
        <w:t xml:space="preserve"> at 0x7ffeefbff718</w:t>
      </w:r>
    </w:p>
    <w:p w:rsidR="00DA7F30" w:rsidRDefault="00EB042C" w:rsidP="00EB042C">
      <w:pPr>
        <w:pStyle w:val="NormalWeb"/>
        <w:shd w:val="clear" w:color="auto" w:fill="FFFFFF"/>
        <w:spacing w:before="0" w:beforeAutospacing="0" w:after="0" w:afterAutospacing="0"/>
      </w:pPr>
      <w:r>
        <w:rPr>
          <w:rFonts w:ascii="Open Sans" w:hAnsi="Open Sans" w:cs="Open Sans"/>
        </w:rPr>
        <w:t xml:space="preserve">By using </w:t>
      </w:r>
      <w:proofErr w:type="gramStart"/>
      <w:r>
        <w:rPr>
          <w:rFonts w:ascii="Open Sans" w:hAnsi="Open Sans" w:cs="Open Sans"/>
        </w:rPr>
        <w:t>std::</w:t>
      </w:r>
      <w:proofErr w:type="gramEnd"/>
      <w:r>
        <w:rPr>
          <w:rFonts w:ascii="Open Sans" w:hAnsi="Open Sans" w:cs="Open Sans"/>
        </w:rPr>
        <w:t>move, we were able to pass the ownership of the resources within </w:t>
      </w:r>
      <w:r>
        <w:rPr>
          <w:rStyle w:val="HTMLCode"/>
          <w:rFonts w:ascii="var(--jp-code-font-family)" w:hAnsi="var(--jp-code-font-family)"/>
          <w:bdr w:val="none" w:sz="0" w:space="0" w:color="auto" w:frame="1"/>
        </w:rPr>
        <w:t>obj1</w:t>
      </w:r>
      <w:r>
        <w:rPr>
          <w:rFonts w:ascii="Open Sans" w:hAnsi="Open Sans" w:cs="Open Sans"/>
        </w:rPr>
        <w:t> to the function </w:t>
      </w:r>
      <w:proofErr w:type="spellStart"/>
      <w:r>
        <w:rPr>
          <w:rStyle w:val="HTMLCode"/>
          <w:rFonts w:ascii="var(--jp-code-font-family)" w:hAnsi="var(--jp-code-font-family)"/>
          <w:bdr w:val="none" w:sz="0" w:space="0" w:color="auto" w:frame="1"/>
        </w:rPr>
        <w:t>useObject</w:t>
      </w:r>
      <w:proofErr w:type="spellEnd"/>
      <w:r>
        <w:rPr>
          <w:rFonts w:ascii="Open Sans" w:hAnsi="Open Sans" w:cs="Open Sans"/>
        </w:rPr>
        <w:t>. The local copy </w:t>
      </w:r>
      <w:r>
        <w:rPr>
          <w:rStyle w:val="HTMLCode"/>
          <w:rFonts w:ascii="var(--jp-code-font-family)" w:hAnsi="var(--jp-code-font-family)"/>
          <w:bdr w:val="none" w:sz="0" w:space="0" w:color="auto" w:frame="1"/>
        </w:rPr>
        <w:t>obj1</w:t>
      </w:r>
      <w:r>
        <w:rPr>
          <w:rFonts w:ascii="Open Sans" w:hAnsi="Open Sans" w:cs="Open Sans"/>
        </w:rPr>
        <w:t> in the argument list was created with the move constructor and thus accepted the ownership transfer from </w:t>
      </w:r>
      <w:r>
        <w:rPr>
          <w:rStyle w:val="HTMLCode"/>
          <w:rFonts w:ascii="var(--jp-code-font-family)" w:hAnsi="var(--jp-code-font-family)"/>
          <w:bdr w:val="none" w:sz="0" w:space="0" w:color="auto" w:frame="1"/>
        </w:rPr>
        <w:t>obj1</w:t>
      </w:r>
      <w:r>
        <w:rPr>
          <w:rFonts w:ascii="Open Sans" w:hAnsi="Open Sans" w:cs="Open Sans"/>
        </w:rPr>
        <w:t> to </w:t>
      </w:r>
      <w:proofErr w:type="gramStart"/>
      <w:r>
        <w:rPr>
          <w:rStyle w:val="HTMLCode"/>
          <w:rFonts w:ascii="var(--jp-code-font-family)" w:hAnsi="var(--jp-code-font-family)"/>
          <w:bdr w:val="none" w:sz="0" w:space="0" w:color="auto" w:frame="1"/>
        </w:rPr>
        <w:t>obj</w:t>
      </w:r>
      <w:r>
        <w:rPr>
          <w:rFonts w:ascii="Open Sans" w:hAnsi="Open Sans" w:cs="Open Sans"/>
        </w:rPr>
        <w:t> .</w:t>
      </w:r>
      <w:proofErr w:type="gramEnd"/>
      <w:r>
        <w:rPr>
          <w:rFonts w:ascii="Open Sans" w:hAnsi="Open Sans" w:cs="Open Sans"/>
        </w:rPr>
        <w:t xml:space="preserve"> Note that after the call to </w:t>
      </w:r>
      <w:proofErr w:type="spellStart"/>
      <w:r>
        <w:rPr>
          <w:rStyle w:val="HTMLCode"/>
          <w:rFonts w:ascii="var(--jp-code-font-family)" w:hAnsi="var(--jp-code-font-family)"/>
          <w:bdr w:val="none" w:sz="0" w:space="0" w:color="auto" w:frame="1"/>
        </w:rPr>
        <w:t>useObject</w:t>
      </w:r>
      <w:proofErr w:type="spellEnd"/>
      <w:r>
        <w:rPr>
          <w:rFonts w:ascii="Open Sans" w:hAnsi="Open Sans" w:cs="Open Sans"/>
        </w:rPr>
        <w:t>, the instance </w:t>
      </w:r>
      <w:r>
        <w:rPr>
          <w:rStyle w:val="HTMLCode"/>
          <w:rFonts w:ascii="var(--jp-code-font-family)" w:hAnsi="var(--jp-code-font-family)"/>
          <w:bdr w:val="none" w:sz="0" w:space="0" w:color="auto" w:frame="1"/>
        </w:rPr>
        <w:t>obj1</w:t>
      </w:r>
      <w:r>
        <w:rPr>
          <w:rFonts w:ascii="Open Sans" w:hAnsi="Open Sans" w:cs="Open Sans"/>
        </w:rPr>
        <w:t> has been invalidated by setting its internal handle to null and thus may not be used anymore within the scope of </w:t>
      </w:r>
      <w:r>
        <w:rPr>
          <w:rStyle w:val="HTMLCode"/>
          <w:rFonts w:ascii="var(--jp-code-font-family)" w:hAnsi="var(--jp-code-font-family)"/>
          <w:bdr w:val="none" w:sz="0" w:space="0" w:color="auto" w:frame="1"/>
        </w:rPr>
        <w:t>main</w:t>
      </w:r>
      <w:r>
        <w:rPr>
          <w:rFonts w:ascii="Open Sans" w:hAnsi="Open Sans" w:cs="Open Sans"/>
        </w:rPr>
        <w:t> (even though you could theoretically try to access it, but this would be a really bad idea).</w:t>
      </w:r>
      <w:bookmarkStart w:id="0" w:name="_GoBack"/>
      <w:bookmarkEnd w:id="0"/>
    </w:p>
    <w:p w:rsidR="00812F3C" w:rsidRDefault="00812F3C" w:rsidP="00812F3C">
      <w:pPr>
        <w:pStyle w:val="ListParagraph"/>
      </w:pPr>
    </w:p>
    <w:p w:rsidR="00812F3C" w:rsidRDefault="00812F3C" w:rsidP="00EB042C">
      <w:pPr>
        <w:pStyle w:val="ListParagraph"/>
        <w:ind w:left="0"/>
      </w:pPr>
      <w:r>
        <w:t>Outro</w:t>
      </w:r>
    </w:p>
    <w:p w:rsidR="00812F3C" w:rsidRDefault="00812F3C" w:rsidP="00EB042C">
      <w:pPr>
        <w:pStyle w:val="ListParagraph"/>
        <w:ind w:left="0"/>
      </w:pPr>
      <w:hyperlink r:id="rId56" w:history="1">
        <w:r w:rsidRPr="009E4F38">
          <w:rPr>
            <w:rStyle w:val="Hyperlink"/>
          </w:rPr>
          <w:t>https://youtu.be/QR279x7G9pA</w:t>
        </w:r>
      </w:hyperlink>
    </w:p>
    <w:p w:rsidR="00812F3C" w:rsidRDefault="00812F3C" w:rsidP="00812F3C">
      <w:pPr>
        <w:pStyle w:val="ListParagraph"/>
      </w:pPr>
    </w:p>
    <w:p w:rsidR="00F01764" w:rsidRDefault="00F01764">
      <w:r>
        <w:br w:type="page"/>
      </w:r>
    </w:p>
    <w:p w:rsidR="00531B18" w:rsidRDefault="00531B18">
      <w:r>
        <w:rPr>
          <w:noProof/>
        </w:rPr>
        <w:lastRenderedPageBreak/>
        <w:drawing>
          <wp:inline distT="0" distB="0" distL="0" distR="0" wp14:anchorId="28E23D82" wp14:editId="015FEB59">
            <wp:extent cx="1923691" cy="3868916"/>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28844" cy="3879279"/>
                    </a:xfrm>
                    <a:prstGeom prst="rect">
                      <a:avLst/>
                    </a:prstGeom>
                  </pic:spPr>
                </pic:pic>
              </a:graphicData>
            </a:graphic>
          </wp:inline>
        </w:drawing>
      </w:r>
    </w:p>
    <w:p w:rsidR="00531B18" w:rsidRDefault="00531B18" w:rsidP="00531B18">
      <w:pPr>
        <w:pStyle w:val="ListParagraph"/>
        <w:numPr>
          <w:ilvl w:val="0"/>
          <w:numId w:val="2"/>
        </w:numPr>
      </w:pPr>
      <w:r>
        <w:t>Resource Acquisition is Initialization</w:t>
      </w:r>
    </w:p>
    <w:p w:rsidR="00C94683" w:rsidRDefault="00A34314" w:rsidP="00C94683">
      <w:pPr>
        <w:pStyle w:val="ListParagraph"/>
      </w:pPr>
      <w:hyperlink r:id="rId58" w:history="1">
        <w:r w:rsidR="00C94683" w:rsidRPr="00051CBF">
          <w:rPr>
            <w:rStyle w:val="Hyperlink"/>
          </w:rPr>
          <w:t>https://youtu.be/ScH7IDXJ8d0</w:t>
        </w:r>
      </w:hyperlink>
    </w:p>
    <w:p w:rsidR="004F604F" w:rsidRDefault="004F604F" w:rsidP="004F604F">
      <w:pPr>
        <w:pStyle w:val="ListParagraph"/>
        <w:ind w:left="0"/>
      </w:pPr>
      <w:r>
        <w:rPr>
          <w:noProof/>
        </w:rPr>
        <w:drawing>
          <wp:inline distT="0" distB="0" distL="0" distR="0" wp14:anchorId="61189A54" wp14:editId="2CDCE8C3">
            <wp:extent cx="5943600" cy="34651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63980" cy="3477077"/>
                    </a:xfrm>
                    <a:prstGeom prst="rect">
                      <a:avLst/>
                    </a:prstGeom>
                  </pic:spPr>
                </pic:pic>
              </a:graphicData>
            </a:graphic>
          </wp:inline>
        </w:drawing>
      </w:r>
    </w:p>
    <w:p w:rsidR="00085583" w:rsidRDefault="00085583" w:rsidP="00085583">
      <w:pPr>
        <w:pStyle w:val="Heading2"/>
        <w:shd w:val="clear" w:color="auto" w:fill="FFFFFF"/>
        <w:spacing w:before="0" w:after="0"/>
        <w:rPr>
          <w:rFonts w:ascii="Open Sans" w:hAnsi="Open Sans" w:cs="Open Sans"/>
          <w:sz w:val="20"/>
          <w:szCs w:val="20"/>
        </w:rPr>
      </w:pPr>
    </w:p>
    <w:p w:rsidR="00085583" w:rsidRPr="00085583" w:rsidRDefault="00085583" w:rsidP="00085583">
      <w:pPr>
        <w:pStyle w:val="Heading2"/>
        <w:shd w:val="clear" w:color="auto" w:fill="FFFFFF"/>
        <w:spacing w:before="0" w:after="0"/>
        <w:rPr>
          <w:rFonts w:ascii="Open Sans" w:hAnsi="Open Sans" w:cs="Open Sans"/>
          <w:sz w:val="20"/>
          <w:szCs w:val="20"/>
        </w:rPr>
      </w:pPr>
      <w:r w:rsidRPr="00085583">
        <w:rPr>
          <w:rFonts w:ascii="Open Sans" w:hAnsi="Open Sans" w:cs="Open Sans"/>
          <w:sz w:val="20"/>
          <w:szCs w:val="20"/>
        </w:rPr>
        <w:lastRenderedPageBreak/>
        <w:t>Error-prone memory management with </w:t>
      </w:r>
      <w:r w:rsidRPr="00085583">
        <w:rPr>
          <w:rStyle w:val="HTMLCode"/>
          <w:rFonts w:ascii="var(--jp-code-font-family)" w:hAnsi="var(--jp-code-font-family)"/>
          <w:bdr w:val="none" w:sz="0" w:space="0" w:color="auto" w:frame="1"/>
        </w:rPr>
        <w:t>new</w:t>
      </w:r>
      <w:r w:rsidRPr="00085583">
        <w:rPr>
          <w:rFonts w:ascii="Open Sans" w:hAnsi="Open Sans" w:cs="Open Sans"/>
          <w:sz w:val="20"/>
          <w:szCs w:val="20"/>
        </w:rPr>
        <w:t> and </w:t>
      </w:r>
      <w:r w:rsidRPr="00085583">
        <w:rPr>
          <w:rStyle w:val="HTMLCode"/>
          <w:rFonts w:ascii="var(--jp-code-font-family)" w:hAnsi="var(--jp-code-font-family)"/>
          <w:bdr w:val="none" w:sz="0" w:space="0" w:color="auto" w:frame="1"/>
        </w:rPr>
        <w:t>delete</w:t>
      </w:r>
    </w:p>
    <w:p w:rsidR="00085583" w:rsidRPr="00085583" w:rsidRDefault="00085583" w:rsidP="00085583">
      <w:pPr>
        <w:pStyle w:val="NormalWeb"/>
        <w:shd w:val="clear" w:color="auto" w:fill="FFFFFF"/>
        <w:spacing w:before="0" w:beforeAutospacing="0" w:after="0" w:afterAutospacing="0"/>
        <w:rPr>
          <w:rFonts w:ascii="Open Sans" w:hAnsi="Open Sans" w:cs="Open Sans"/>
          <w:sz w:val="20"/>
          <w:szCs w:val="20"/>
        </w:rPr>
      </w:pPr>
      <w:r w:rsidRPr="00085583">
        <w:rPr>
          <w:rFonts w:ascii="Open Sans" w:hAnsi="Open Sans" w:cs="Open Sans"/>
          <w:sz w:val="20"/>
          <w:szCs w:val="20"/>
        </w:rPr>
        <w:t>In the previous chapters, we have seen that memory management on the heap using </w:t>
      </w:r>
      <w:r w:rsidRPr="00085583">
        <w:rPr>
          <w:rStyle w:val="HTMLCode"/>
          <w:rFonts w:ascii="var(--jp-code-font-family)" w:hAnsi="var(--jp-code-font-family)"/>
          <w:bdr w:val="none" w:sz="0" w:space="0" w:color="auto" w:frame="1"/>
        </w:rPr>
        <w:t>malloc</w:t>
      </w:r>
      <w:r w:rsidRPr="00085583">
        <w:rPr>
          <w:rFonts w:ascii="Open Sans" w:hAnsi="Open Sans" w:cs="Open Sans"/>
          <w:sz w:val="20"/>
          <w:szCs w:val="20"/>
        </w:rPr>
        <w:t>/</w:t>
      </w:r>
      <w:r w:rsidRPr="00085583">
        <w:rPr>
          <w:rStyle w:val="HTMLCode"/>
          <w:rFonts w:ascii="var(--jp-code-font-family)" w:hAnsi="var(--jp-code-font-family)"/>
          <w:bdr w:val="none" w:sz="0" w:space="0" w:color="auto" w:frame="1"/>
        </w:rPr>
        <w:t>free</w:t>
      </w:r>
      <w:r w:rsidRPr="00085583">
        <w:rPr>
          <w:rFonts w:ascii="Open Sans" w:hAnsi="Open Sans" w:cs="Open Sans"/>
          <w:sz w:val="20"/>
          <w:szCs w:val="20"/>
        </w:rPr>
        <w:t> or </w:t>
      </w:r>
      <w:r w:rsidRPr="00085583">
        <w:rPr>
          <w:rStyle w:val="HTMLCode"/>
          <w:rFonts w:ascii="var(--jp-code-font-family)" w:hAnsi="var(--jp-code-font-family)"/>
          <w:bdr w:val="none" w:sz="0" w:space="0" w:color="auto" w:frame="1"/>
        </w:rPr>
        <w:t>new</w:t>
      </w:r>
      <w:r w:rsidRPr="00085583">
        <w:rPr>
          <w:rFonts w:ascii="Open Sans" w:hAnsi="Open Sans" w:cs="Open Sans"/>
          <w:sz w:val="20"/>
          <w:szCs w:val="20"/>
        </w:rPr>
        <w:t>/</w:t>
      </w:r>
      <w:r w:rsidRPr="00085583">
        <w:rPr>
          <w:rStyle w:val="HTMLCode"/>
          <w:rFonts w:ascii="var(--jp-code-font-family)" w:hAnsi="var(--jp-code-font-family)"/>
          <w:bdr w:val="none" w:sz="0" w:space="0" w:color="auto" w:frame="1"/>
        </w:rPr>
        <w:t>delete</w:t>
      </w:r>
      <w:r w:rsidRPr="00085583">
        <w:rPr>
          <w:rFonts w:ascii="Open Sans" w:hAnsi="Open Sans" w:cs="Open Sans"/>
          <w:sz w:val="20"/>
          <w:szCs w:val="20"/>
        </w:rPr>
        <w:t> is extremely powerful, as they allow for a fine-grained control over the precious memory resource. However, the correct use of these concepts requires some degree of skill and experience (and concentration) from the programmer. If they are not handled correctly, bugs will quickly be introduced into the code. A major source of error is that the details around memory management with </w:t>
      </w:r>
      <w:r w:rsidRPr="00085583">
        <w:rPr>
          <w:rStyle w:val="HTMLCode"/>
          <w:rFonts w:ascii="var(--jp-code-font-family)" w:hAnsi="var(--jp-code-font-family)"/>
          <w:bdr w:val="none" w:sz="0" w:space="0" w:color="auto" w:frame="1"/>
        </w:rPr>
        <w:t>new</w:t>
      </w:r>
      <w:r w:rsidRPr="00085583">
        <w:rPr>
          <w:rFonts w:ascii="Open Sans" w:hAnsi="Open Sans" w:cs="Open Sans"/>
          <w:sz w:val="20"/>
          <w:szCs w:val="20"/>
        </w:rPr>
        <w:t>/</w:t>
      </w:r>
      <w:r w:rsidRPr="00085583">
        <w:rPr>
          <w:rStyle w:val="HTMLCode"/>
          <w:rFonts w:ascii="var(--jp-code-font-family)" w:hAnsi="var(--jp-code-font-family)"/>
          <w:bdr w:val="none" w:sz="0" w:space="0" w:color="auto" w:frame="1"/>
        </w:rPr>
        <w:t>delete</w:t>
      </w:r>
      <w:r w:rsidRPr="00085583">
        <w:rPr>
          <w:rFonts w:ascii="Open Sans" w:hAnsi="Open Sans" w:cs="Open Sans"/>
          <w:sz w:val="20"/>
          <w:szCs w:val="20"/>
        </w:rPr>
        <w:t xml:space="preserve"> are completely left to the </w:t>
      </w:r>
      <w:proofErr w:type="spellStart"/>
      <w:r w:rsidRPr="00085583">
        <w:rPr>
          <w:rFonts w:ascii="Open Sans" w:hAnsi="Open Sans" w:cs="Open Sans"/>
          <w:sz w:val="20"/>
          <w:szCs w:val="20"/>
        </w:rPr>
        <w:t>programer</w:t>
      </w:r>
      <w:proofErr w:type="spellEnd"/>
      <w:r w:rsidRPr="00085583">
        <w:rPr>
          <w:rFonts w:ascii="Open Sans" w:hAnsi="Open Sans" w:cs="Open Sans"/>
          <w:sz w:val="20"/>
          <w:szCs w:val="20"/>
        </w:rPr>
        <w:t>. In the remainder of this lesson, the pair </w:t>
      </w:r>
      <w:r w:rsidRPr="00085583">
        <w:rPr>
          <w:rStyle w:val="HTMLCode"/>
          <w:rFonts w:ascii="var(--jp-code-font-family)" w:hAnsi="var(--jp-code-font-family)"/>
          <w:bdr w:val="none" w:sz="0" w:space="0" w:color="auto" w:frame="1"/>
        </w:rPr>
        <w:t>malloc</w:t>
      </w:r>
      <w:r w:rsidRPr="00085583">
        <w:rPr>
          <w:rFonts w:ascii="Open Sans" w:hAnsi="Open Sans" w:cs="Open Sans"/>
          <w:sz w:val="20"/>
          <w:szCs w:val="20"/>
        </w:rPr>
        <w:t>/</w:t>
      </w:r>
      <w:r w:rsidRPr="00085583">
        <w:rPr>
          <w:rStyle w:val="HTMLCode"/>
          <w:rFonts w:ascii="var(--jp-code-font-family)" w:hAnsi="var(--jp-code-font-family)"/>
          <w:bdr w:val="none" w:sz="0" w:space="0" w:color="auto" w:frame="1"/>
        </w:rPr>
        <w:t>free</w:t>
      </w:r>
      <w:r w:rsidRPr="00085583">
        <w:rPr>
          <w:rFonts w:ascii="Open Sans" w:hAnsi="Open Sans" w:cs="Open Sans"/>
          <w:sz w:val="20"/>
          <w:szCs w:val="20"/>
        </w:rPr>
        <w:t> will be omitted for reasons of brevity. However, many of the aspects that hold for </w:t>
      </w:r>
      <w:r w:rsidRPr="00085583">
        <w:rPr>
          <w:rStyle w:val="HTMLCode"/>
          <w:rFonts w:ascii="var(--jp-code-font-family)" w:hAnsi="var(--jp-code-font-family)"/>
          <w:bdr w:val="none" w:sz="0" w:space="0" w:color="auto" w:frame="1"/>
        </w:rPr>
        <w:t>new</w:t>
      </w:r>
      <w:r w:rsidRPr="00085583">
        <w:rPr>
          <w:rFonts w:ascii="Open Sans" w:hAnsi="Open Sans" w:cs="Open Sans"/>
          <w:sz w:val="20"/>
          <w:szCs w:val="20"/>
        </w:rPr>
        <w:t>/</w:t>
      </w:r>
      <w:r w:rsidRPr="00085583">
        <w:rPr>
          <w:rStyle w:val="HTMLCode"/>
          <w:rFonts w:ascii="var(--jp-code-font-family)" w:hAnsi="var(--jp-code-font-family)"/>
          <w:bdr w:val="none" w:sz="0" w:space="0" w:color="auto" w:frame="1"/>
        </w:rPr>
        <w:t>delete</w:t>
      </w:r>
      <w:r w:rsidRPr="00085583">
        <w:rPr>
          <w:rFonts w:ascii="Open Sans" w:hAnsi="Open Sans" w:cs="Open Sans"/>
          <w:sz w:val="20"/>
          <w:szCs w:val="20"/>
        </w:rPr>
        <w:t> will also apply to </w:t>
      </w:r>
      <w:r w:rsidRPr="00085583">
        <w:rPr>
          <w:rStyle w:val="HTMLCode"/>
          <w:rFonts w:ascii="var(--jp-code-font-family)" w:hAnsi="var(--jp-code-font-family)"/>
          <w:bdr w:val="none" w:sz="0" w:space="0" w:color="auto" w:frame="1"/>
        </w:rPr>
        <w:t>malloc</w:t>
      </w:r>
      <w:r w:rsidRPr="00085583">
        <w:rPr>
          <w:rFonts w:ascii="Open Sans" w:hAnsi="Open Sans" w:cs="Open Sans"/>
          <w:sz w:val="20"/>
          <w:szCs w:val="20"/>
        </w:rPr>
        <w:t>/</w:t>
      </w:r>
      <w:r w:rsidRPr="00085583">
        <w:rPr>
          <w:rStyle w:val="HTMLCode"/>
          <w:rFonts w:ascii="var(--jp-code-font-family)" w:hAnsi="var(--jp-code-font-family)"/>
          <w:bdr w:val="none" w:sz="0" w:space="0" w:color="auto" w:frame="1"/>
        </w:rPr>
        <w:t>free</w:t>
      </w:r>
      <w:r w:rsidRPr="00085583">
        <w:rPr>
          <w:rFonts w:ascii="Open Sans" w:hAnsi="Open Sans" w:cs="Open Sans"/>
          <w:sz w:val="20"/>
          <w:szCs w:val="20"/>
        </w:rPr>
        <w:t>.</w:t>
      </w:r>
    </w:p>
    <w:p w:rsidR="00085583" w:rsidRPr="00085583" w:rsidRDefault="00085583" w:rsidP="00085583">
      <w:pPr>
        <w:pStyle w:val="NormalWeb"/>
        <w:shd w:val="clear" w:color="auto" w:fill="FFFFFF"/>
        <w:spacing w:before="0" w:beforeAutospacing="0" w:after="0" w:afterAutospacing="0"/>
        <w:rPr>
          <w:rFonts w:ascii="Open Sans" w:hAnsi="Open Sans" w:cs="Open Sans"/>
          <w:sz w:val="20"/>
          <w:szCs w:val="20"/>
        </w:rPr>
      </w:pPr>
      <w:r w:rsidRPr="00085583">
        <w:rPr>
          <w:rFonts w:ascii="Open Sans" w:hAnsi="Open Sans" w:cs="Open Sans"/>
          <w:sz w:val="20"/>
          <w:szCs w:val="20"/>
        </w:rPr>
        <w:t xml:space="preserve">Let us </w:t>
      </w:r>
      <w:proofErr w:type="gramStart"/>
      <w:r w:rsidRPr="00085583">
        <w:rPr>
          <w:rFonts w:ascii="Open Sans" w:hAnsi="Open Sans" w:cs="Open Sans"/>
          <w:sz w:val="20"/>
          <w:szCs w:val="20"/>
        </w:rPr>
        <w:t>take a look</w:t>
      </w:r>
      <w:proofErr w:type="gramEnd"/>
      <w:r w:rsidRPr="00085583">
        <w:rPr>
          <w:rFonts w:ascii="Open Sans" w:hAnsi="Open Sans" w:cs="Open Sans"/>
          <w:sz w:val="20"/>
          <w:szCs w:val="20"/>
        </w:rPr>
        <w:t xml:space="preserve"> at some of the worst problems with </w:t>
      </w:r>
      <w:r w:rsidRPr="00085583">
        <w:rPr>
          <w:rStyle w:val="HTMLCode"/>
          <w:rFonts w:ascii="var(--jp-code-font-family)" w:hAnsi="var(--jp-code-font-family)"/>
          <w:bdr w:val="none" w:sz="0" w:space="0" w:color="auto" w:frame="1"/>
        </w:rPr>
        <w:t>new</w:t>
      </w:r>
      <w:r w:rsidRPr="00085583">
        <w:rPr>
          <w:rFonts w:ascii="Open Sans" w:hAnsi="Open Sans" w:cs="Open Sans"/>
          <w:sz w:val="20"/>
          <w:szCs w:val="20"/>
        </w:rPr>
        <w:t> and </w:t>
      </w:r>
      <w:r w:rsidRPr="00085583">
        <w:rPr>
          <w:rStyle w:val="HTMLCode"/>
          <w:rFonts w:ascii="var(--jp-code-font-family)" w:hAnsi="var(--jp-code-font-family)"/>
          <w:bdr w:val="none" w:sz="0" w:space="0" w:color="auto" w:frame="1"/>
        </w:rPr>
        <w:t>delete</w:t>
      </w:r>
      <w:r w:rsidRPr="00085583">
        <w:rPr>
          <w:rFonts w:ascii="Open Sans" w:hAnsi="Open Sans" w:cs="Open Sans"/>
          <w:sz w:val="20"/>
          <w:szCs w:val="20"/>
        </w:rPr>
        <w:t>:</w:t>
      </w:r>
    </w:p>
    <w:p w:rsidR="00085583" w:rsidRPr="00085583" w:rsidRDefault="00085583" w:rsidP="00EB042C">
      <w:pPr>
        <w:pStyle w:val="NormalWeb"/>
        <w:numPr>
          <w:ilvl w:val="0"/>
          <w:numId w:val="10"/>
        </w:numPr>
        <w:shd w:val="clear" w:color="auto" w:fill="FFFFFF"/>
        <w:spacing w:before="0" w:beforeAutospacing="0" w:after="0" w:afterAutospacing="0"/>
        <w:rPr>
          <w:rFonts w:ascii="Open Sans" w:hAnsi="Open Sans" w:cs="Open Sans"/>
          <w:sz w:val="20"/>
          <w:szCs w:val="20"/>
        </w:rPr>
      </w:pPr>
      <w:r w:rsidRPr="00085583">
        <w:rPr>
          <w:rStyle w:val="Strong"/>
          <w:rFonts w:ascii="Open Sans" w:hAnsi="Open Sans" w:cs="Open Sans"/>
          <w:sz w:val="20"/>
          <w:szCs w:val="20"/>
        </w:rPr>
        <w:t xml:space="preserve">Proper pairing of new and </w:t>
      </w:r>
      <w:proofErr w:type="gramStart"/>
      <w:r w:rsidRPr="00085583">
        <w:rPr>
          <w:rStyle w:val="Strong"/>
          <w:rFonts w:ascii="Open Sans" w:hAnsi="Open Sans" w:cs="Open Sans"/>
          <w:sz w:val="20"/>
          <w:szCs w:val="20"/>
        </w:rPr>
        <w:t>delete</w:t>
      </w:r>
      <w:r w:rsidRPr="00085583">
        <w:rPr>
          <w:rFonts w:ascii="Open Sans" w:hAnsi="Open Sans" w:cs="Open Sans"/>
          <w:sz w:val="20"/>
          <w:szCs w:val="20"/>
        </w:rPr>
        <w:t> :</w:t>
      </w:r>
      <w:proofErr w:type="gramEnd"/>
      <w:r w:rsidRPr="00085583">
        <w:rPr>
          <w:rFonts w:ascii="Open Sans" w:hAnsi="Open Sans" w:cs="Open Sans"/>
          <w:sz w:val="20"/>
          <w:szCs w:val="20"/>
        </w:rPr>
        <w:t xml:space="preserve"> Every dynamically allocated object that is created with new must be followed by a manual deallocation at a "proper" place in the program. If the </w:t>
      </w:r>
      <w:proofErr w:type="spellStart"/>
      <w:r w:rsidRPr="00085583">
        <w:rPr>
          <w:rFonts w:ascii="Open Sans" w:hAnsi="Open Sans" w:cs="Open Sans"/>
          <w:sz w:val="20"/>
          <w:szCs w:val="20"/>
        </w:rPr>
        <w:t>programer</w:t>
      </w:r>
      <w:proofErr w:type="spellEnd"/>
      <w:r w:rsidRPr="00085583">
        <w:rPr>
          <w:rFonts w:ascii="Open Sans" w:hAnsi="Open Sans" w:cs="Open Sans"/>
          <w:sz w:val="20"/>
          <w:szCs w:val="20"/>
        </w:rPr>
        <w:t xml:space="preserve"> forgets to call delete (which can happen very quickly) or if it is done at an "inappropriate" position, memory leaks will occur which might clog up a large portion of memory.</w:t>
      </w:r>
    </w:p>
    <w:p w:rsidR="00085583" w:rsidRPr="00085583" w:rsidRDefault="00085583" w:rsidP="00EB042C">
      <w:pPr>
        <w:pStyle w:val="NormalWeb"/>
        <w:numPr>
          <w:ilvl w:val="0"/>
          <w:numId w:val="10"/>
        </w:numPr>
        <w:shd w:val="clear" w:color="auto" w:fill="FFFFFF"/>
        <w:spacing w:before="0" w:beforeAutospacing="0" w:after="0" w:afterAutospacing="0"/>
        <w:rPr>
          <w:rFonts w:ascii="Open Sans" w:hAnsi="Open Sans" w:cs="Open Sans"/>
          <w:sz w:val="20"/>
          <w:szCs w:val="20"/>
        </w:rPr>
      </w:pPr>
      <w:r w:rsidRPr="00085583">
        <w:rPr>
          <w:rStyle w:val="Strong"/>
          <w:rFonts w:ascii="Open Sans" w:hAnsi="Open Sans" w:cs="Open Sans"/>
          <w:sz w:val="20"/>
          <w:szCs w:val="20"/>
        </w:rPr>
        <w:t xml:space="preserve">Correct operator </w:t>
      </w:r>
      <w:proofErr w:type="gramStart"/>
      <w:r w:rsidRPr="00085583">
        <w:rPr>
          <w:rStyle w:val="Strong"/>
          <w:rFonts w:ascii="Open Sans" w:hAnsi="Open Sans" w:cs="Open Sans"/>
          <w:sz w:val="20"/>
          <w:szCs w:val="20"/>
        </w:rPr>
        <w:t>pairing</w:t>
      </w:r>
      <w:r w:rsidRPr="00085583">
        <w:rPr>
          <w:rFonts w:ascii="Open Sans" w:hAnsi="Open Sans" w:cs="Open Sans"/>
          <w:sz w:val="20"/>
          <w:szCs w:val="20"/>
        </w:rPr>
        <w:t> :</w:t>
      </w:r>
      <w:proofErr w:type="gramEnd"/>
      <w:r w:rsidRPr="00085583">
        <w:rPr>
          <w:rFonts w:ascii="Open Sans" w:hAnsi="Open Sans" w:cs="Open Sans"/>
          <w:sz w:val="20"/>
          <w:szCs w:val="20"/>
        </w:rPr>
        <w:t xml:space="preserve"> C++ offers a variety of </w:t>
      </w:r>
      <w:r w:rsidRPr="00085583">
        <w:rPr>
          <w:rStyle w:val="HTMLCode"/>
          <w:rFonts w:ascii="var(--jp-code-font-family)" w:hAnsi="var(--jp-code-font-family)"/>
          <w:bdr w:val="none" w:sz="0" w:space="0" w:color="auto" w:frame="1"/>
        </w:rPr>
        <w:t>new</w:t>
      </w:r>
      <w:r w:rsidRPr="00085583">
        <w:rPr>
          <w:rFonts w:ascii="Open Sans" w:hAnsi="Open Sans" w:cs="Open Sans"/>
          <w:sz w:val="20"/>
          <w:szCs w:val="20"/>
        </w:rPr>
        <w:t>/</w:t>
      </w:r>
      <w:r w:rsidRPr="00085583">
        <w:rPr>
          <w:rStyle w:val="HTMLCode"/>
          <w:rFonts w:ascii="var(--jp-code-font-family)" w:hAnsi="var(--jp-code-font-family)"/>
          <w:bdr w:val="none" w:sz="0" w:space="0" w:color="auto" w:frame="1"/>
        </w:rPr>
        <w:t>delete</w:t>
      </w:r>
      <w:r w:rsidRPr="00085583">
        <w:rPr>
          <w:rFonts w:ascii="Open Sans" w:hAnsi="Open Sans" w:cs="Open Sans"/>
          <w:sz w:val="20"/>
          <w:szCs w:val="20"/>
        </w:rPr>
        <w:t> operators, especially when dealing with arrays on the heap. A dynamically allocated array initialized with </w:t>
      </w:r>
      <w:proofErr w:type="gramStart"/>
      <w:r w:rsidRPr="00085583">
        <w:rPr>
          <w:rStyle w:val="HTMLCode"/>
          <w:rFonts w:ascii="var(--jp-code-font-family)" w:hAnsi="var(--jp-code-font-family)"/>
          <w:bdr w:val="none" w:sz="0" w:space="0" w:color="auto" w:frame="1"/>
        </w:rPr>
        <w:t>new[</w:t>
      </w:r>
      <w:proofErr w:type="gramEnd"/>
      <w:r w:rsidRPr="00085583">
        <w:rPr>
          <w:rStyle w:val="HTMLCode"/>
          <w:rFonts w:ascii="var(--jp-code-font-family)" w:hAnsi="var(--jp-code-font-family)"/>
          <w:bdr w:val="none" w:sz="0" w:space="0" w:color="auto" w:frame="1"/>
        </w:rPr>
        <w:t>]</w:t>
      </w:r>
      <w:r w:rsidRPr="00085583">
        <w:rPr>
          <w:rFonts w:ascii="Open Sans" w:hAnsi="Open Sans" w:cs="Open Sans"/>
          <w:sz w:val="20"/>
          <w:szCs w:val="20"/>
        </w:rPr>
        <w:t> may only be deleted with the operator </w:t>
      </w:r>
      <w:r w:rsidRPr="00085583">
        <w:rPr>
          <w:rStyle w:val="HTMLCode"/>
          <w:rFonts w:ascii="var(--jp-code-font-family)" w:hAnsi="var(--jp-code-font-family)"/>
          <w:bdr w:val="none" w:sz="0" w:space="0" w:color="auto" w:frame="1"/>
        </w:rPr>
        <w:t>delete[]</w:t>
      </w:r>
      <w:r w:rsidRPr="00085583">
        <w:rPr>
          <w:rFonts w:ascii="Open Sans" w:hAnsi="Open Sans" w:cs="Open Sans"/>
          <w:sz w:val="20"/>
          <w:szCs w:val="20"/>
        </w:rPr>
        <w:t>. If the wrong operator is used, program behavior will be undefined - which is to be avoided at all cost in C++.</w:t>
      </w:r>
    </w:p>
    <w:p w:rsidR="00085583" w:rsidRPr="00085583" w:rsidRDefault="00085583" w:rsidP="00EB042C">
      <w:pPr>
        <w:pStyle w:val="NormalWeb"/>
        <w:numPr>
          <w:ilvl w:val="0"/>
          <w:numId w:val="10"/>
        </w:numPr>
        <w:shd w:val="clear" w:color="auto" w:fill="FFFFFF"/>
        <w:spacing w:before="0" w:beforeAutospacing="0" w:after="0" w:afterAutospacing="0"/>
        <w:rPr>
          <w:rFonts w:ascii="Open Sans" w:hAnsi="Open Sans" w:cs="Open Sans"/>
          <w:sz w:val="20"/>
          <w:szCs w:val="20"/>
        </w:rPr>
      </w:pPr>
      <w:r w:rsidRPr="00085583">
        <w:rPr>
          <w:rStyle w:val="Strong"/>
          <w:rFonts w:ascii="Open Sans" w:hAnsi="Open Sans" w:cs="Open Sans"/>
          <w:sz w:val="20"/>
          <w:szCs w:val="20"/>
        </w:rPr>
        <w:t xml:space="preserve">Memory </w:t>
      </w:r>
      <w:proofErr w:type="gramStart"/>
      <w:r w:rsidRPr="00085583">
        <w:rPr>
          <w:rStyle w:val="Strong"/>
          <w:rFonts w:ascii="Open Sans" w:hAnsi="Open Sans" w:cs="Open Sans"/>
          <w:sz w:val="20"/>
          <w:szCs w:val="20"/>
        </w:rPr>
        <w:t>ownership</w:t>
      </w:r>
      <w:r w:rsidRPr="00085583">
        <w:rPr>
          <w:rFonts w:ascii="Open Sans" w:hAnsi="Open Sans" w:cs="Open Sans"/>
          <w:sz w:val="20"/>
          <w:szCs w:val="20"/>
        </w:rPr>
        <w:t> :</w:t>
      </w:r>
      <w:proofErr w:type="gramEnd"/>
      <w:r w:rsidRPr="00085583">
        <w:rPr>
          <w:rFonts w:ascii="Open Sans" w:hAnsi="Open Sans" w:cs="Open Sans"/>
          <w:sz w:val="20"/>
          <w:szCs w:val="20"/>
        </w:rPr>
        <w:t xml:space="preserve"> If a third-party function returns a pointer to a data structure, the only way of knowing who will be responsible for resource deallocation is by looking into either the code or the documentation. If both are not available (as is often the case), there is no way to infer the ownership from the return type. As an example, in the final project of this course, we will use the graphical library </w:t>
      </w:r>
      <w:proofErr w:type="spellStart"/>
      <w:r w:rsidRPr="00085583">
        <w:rPr>
          <w:rFonts w:ascii="Open Sans" w:hAnsi="Open Sans" w:cs="Open Sans"/>
          <w:sz w:val="20"/>
          <w:szCs w:val="20"/>
        </w:rPr>
        <w:t>wxWidgets</w:t>
      </w:r>
      <w:proofErr w:type="spellEnd"/>
      <w:r w:rsidRPr="00085583">
        <w:rPr>
          <w:rFonts w:ascii="Open Sans" w:hAnsi="Open Sans" w:cs="Open Sans"/>
          <w:sz w:val="20"/>
          <w:szCs w:val="20"/>
        </w:rPr>
        <w:t xml:space="preserve"> to create the user interface of a chatbot application. In </w:t>
      </w:r>
      <w:proofErr w:type="spellStart"/>
      <w:r w:rsidRPr="00085583">
        <w:rPr>
          <w:rFonts w:ascii="Open Sans" w:hAnsi="Open Sans" w:cs="Open Sans"/>
          <w:sz w:val="20"/>
          <w:szCs w:val="20"/>
        </w:rPr>
        <w:t>wxWidgets</w:t>
      </w:r>
      <w:proofErr w:type="spellEnd"/>
      <w:r w:rsidRPr="00085583">
        <w:rPr>
          <w:rFonts w:ascii="Open Sans" w:hAnsi="Open Sans" w:cs="Open Sans"/>
          <w:sz w:val="20"/>
          <w:szCs w:val="20"/>
        </w:rPr>
        <w:t>, the programmer can create child windows and control elements on the heap using </w:t>
      </w:r>
      <w:r w:rsidRPr="00085583">
        <w:rPr>
          <w:rStyle w:val="HTMLCode"/>
          <w:rFonts w:ascii="var(--jp-code-font-family)" w:hAnsi="var(--jp-code-font-family)"/>
          <w:bdr w:val="none" w:sz="0" w:space="0" w:color="auto" w:frame="1"/>
        </w:rPr>
        <w:t>new</w:t>
      </w:r>
      <w:r w:rsidRPr="00085583">
        <w:rPr>
          <w:rFonts w:ascii="Open Sans" w:hAnsi="Open Sans" w:cs="Open Sans"/>
          <w:sz w:val="20"/>
          <w:szCs w:val="20"/>
        </w:rPr>
        <w:t>, but the framework will take care of deletion altogether. If for some reason the programmer</w:t>
      </w:r>
    </w:p>
    <w:p w:rsidR="00085583" w:rsidRDefault="00085583" w:rsidP="004F604F">
      <w:pPr>
        <w:pStyle w:val="ListParagraph"/>
        <w:ind w:left="0"/>
      </w:pPr>
    </w:p>
    <w:p w:rsidR="004F604F" w:rsidRDefault="004F604F" w:rsidP="004F604F">
      <w:r>
        <w:rPr>
          <w:noProof/>
        </w:rPr>
        <w:drawing>
          <wp:inline distT="0" distB="0" distL="0" distR="0" wp14:anchorId="5D809F6F" wp14:editId="3A087A8D">
            <wp:extent cx="5546785" cy="32391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57318" cy="3245331"/>
                    </a:xfrm>
                    <a:prstGeom prst="rect">
                      <a:avLst/>
                    </a:prstGeom>
                  </pic:spPr>
                </pic:pic>
              </a:graphicData>
            </a:graphic>
          </wp:inline>
        </w:drawing>
      </w:r>
    </w:p>
    <w:p w:rsidR="00085583" w:rsidRPr="00085583" w:rsidRDefault="00085583" w:rsidP="00085583">
      <w:pPr>
        <w:spacing w:after="0" w:afterAutospacing="1" w:line="240" w:lineRule="auto"/>
        <w:outlineLvl w:val="1"/>
        <w:rPr>
          <w:rFonts w:ascii="Open Sans" w:eastAsia="Times New Roman" w:hAnsi="Open Sans" w:cs="Open Sans"/>
          <w:b/>
          <w:bCs/>
          <w:color w:val="11161A"/>
          <w:sz w:val="20"/>
          <w:szCs w:val="20"/>
        </w:rPr>
      </w:pPr>
      <w:r w:rsidRPr="00085583">
        <w:rPr>
          <w:rFonts w:ascii="Open Sans" w:eastAsia="Times New Roman" w:hAnsi="Open Sans" w:cs="Open Sans"/>
          <w:b/>
          <w:bCs/>
          <w:color w:val="11161A"/>
          <w:sz w:val="20"/>
          <w:szCs w:val="20"/>
        </w:rPr>
        <w:lastRenderedPageBreak/>
        <w:t>The benefits of smart pointers</w:t>
      </w:r>
    </w:p>
    <w:p w:rsidR="00085583" w:rsidRPr="00085583" w:rsidRDefault="00085583" w:rsidP="00085583">
      <w:pPr>
        <w:spacing w:after="240" w:line="240" w:lineRule="auto"/>
        <w:rPr>
          <w:rFonts w:ascii="Open Sans" w:eastAsia="Times New Roman" w:hAnsi="Open Sans" w:cs="Open Sans"/>
          <w:color w:val="11161A"/>
          <w:sz w:val="20"/>
          <w:szCs w:val="20"/>
        </w:rPr>
      </w:pPr>
      <w:r w:rsidRPr="00085583">
        <w:rPr>
          <w:rFonts w:ascii="Open Sans" w:eastAsia="Times New Roman" w:hAnsi="Open Sans" w:cs="Open Sans"/>
          <w:color w:val="11161A"/>
          <w:sz w:val="20"/>
          <w:szCs w:val="20"/>
        </w:rPr>
        <w:t xml:space="preserve">To put it briefly: Smart pointers were introduced in C++ to solve the </w:t>
      </w:r>
      <w:proofErr w:type="gramStart"/>
      <w:r w:rsidRPr="00085583">
        <w:rPr>
          <w:rFonts w:ascii="Open Sans" w:eastAsia="Times New Roman" w:hAnsi="Open Sans" w:cs="Open Sans"/>
          <w:color w:val="11161A"/>
          <w:sz w:val="20"/>
          <w:szCs w:val="20"/>
        </w:rPr>
        <w:t>above mentioned</w:t>
      </w:r>
      <w:proofErr w:type="gramEnd"/>
      <w:r w:rsidRPr="00085583">
        <w:rPr>
          <w:rFonts w:ascii="Open Sans" w:eastAsia="Times New Roman" w:hAnsi="Open Sans" w:cs="Open Sans"/>
          <w:color w:val="11161A"/>
          <w:sz w:val="20"/>
          <w:szCs w:val="20"/>
        </w:rPr>
        <w:t xml:space="preserve"> problems by providing a degree of automatic memory management: When a smart pointer is no longer needed (which is the case as soon as it goes out of scope), the memory to which it points is automatically deallocated. When contrasted with smart pointers, the conventional pointers we have seen so far are often termed "raw pointers".</w:t>
      </w:r>
    </w:p>
    <w:p w:rsidR="00085583" w:rsidRPr="00085583" w:rsidRDefault="00085583" w:rsidP="00085583">
      <w:pPr>
        <w:spacing w:after="0" w:line="240" w:lineRule="auto"/>
        <w:rPr>
          <w:rFonts w:ascii="Open Sans" w:eastAsia="Times New Roman" w:hAnsi="Open Sans" w:cs="Open Sans"/>
          <w:color w:val="11161A"/>
          <w:sz w:val="20"/>
          <w:szCs w:val="20"/>
        </w:rPr>
      </w:pPr>
      <w:proofErr w:type="gramStart"/>
      <w:r w:rsidRPr="00085583">
        <w:rPr>
          <w:rFonts w:ascii="Open Sans" w:eastAsia="Times New Roman" w:hAnsi="Open Sans" w:cs="Open Sans"/>
          <w:color w:val="11161A"/>
          <w:sz w:val="20"/>
          <w:szCs w:val="20"/>
        </w:rPr>
        <w:t>In essence, smart</w:t>
      </w:r>
      <w:proofErr w:type="gramEnd"/>
      <w:r w:rsidRPr="00085583">
        <w:rPr>
          <w:rFonts w:ascii="Open Sans" w:eastAsia="Times New Roman" w:hAnsi="Open Sans" w:cs="Open Sans"/>
          <w:color w:val="11161A"/>
          <w:sz w:val="20"/>
          <w:szCs w:val="20"/>
        </w:rPr>
        <w:t xml:space="preserve"> pointers are classes that are wrapped around raw pointers. By overloading the </w:t>
      </w:r>
      <w:r w:rsidRPr="00085583">
        <w:rPr>
          <w:rFonts w:ascii="var(--jp-code-font-family)" w:eastAsia="Times New Roman" w:hAnsi="var(--jp-code-font-family)" w:cs="Courier New"/>
          <w:color w:val="11161A"/>
          <w:sz w:val="20"/>
          <w:szCs w:val="20"/>
          <w:bdr w:val="none" w:sz="0" w:space="0" w:color="auto" w:frame="1"/>
        </w:rPr>
        <w:t>-&gt;</w:t>
      </w:r>
      <w:r w:rsidRPr="00085583">
        <w:rPr>
          <w:rFonts w:ascii="Open Sans" w:eastAsia="Times New Roman" w:hAnsi="Open Sans" w:cs="Open Sans"/>
          <w:color w:val="11161A"/>
          <w:sz w:val="20"/>
          <w:szCs w:val="20"/>
        </w:rPr>
        <w:t> and </w:t>
      </w:r>
      <w:r w:rsidRPr="00085583">
        <w:rPr>
          <w:rFonts w:ascii="var(--jp-code-font-family)" w:eastAsia="Times New Roman" w:hAnsi="var(--jp-code-font-family)" w:cs="Courier New"/>
          <w:color w:val="11161A"/>
          <w:sz w:val="20"/>
          <w:szCs w:val="20"/>
          <w:bdr w:val="none" w:sz="0" w:space="0" w:color="auto" w:frame="1"/>
        </w:rPr>
        <w:t>*</w:t>
      </w:r>
      <w:r w:rsidRPr="00085583">
        <w:rPr>
          <w:rFonts w:ascii="Open Sans" w:eastAsia="Times New Roman" w:hAnsi="Open Sans" w:cs="Open Sans"/>
          <w:color w:val="11161A"/>
          <w:sz w:val="20"/>
          <w:szCs w:val="20"/>
        </w:rPr>
        <w:t xml:space="preserve"> operators, smart pointer objects make sure that the memory to which their internal raw pointer refers to is properly deallocated. This makes it possible to use smart pointers with the same syntax as raw pointers. As soon as a smart pointer goes out of scope, its destructor is called and the block of memory to which the internal raw pointer refers is properly deallocated. This technique of wrapping a management class around a resource has been conceived by Bjarne </w:t>
      </w:r>
      <w:proofErr w:type="spellStart"/>
      <w:r w:rsidRPr="00085583">
        <w:rPr>
          <w:rFonts w:ascii="Open Sans" w:eastAsia="Times New Roman" w:hAnsi="Open Sans" w:cs="Open Sans"/>
          <w:color w:val="11161A"/>
          <w:sz w:val="20"/>
          <w:szCs w:val="20"/>
        </w:rPr>
        <w:t>Stroustroup</w:t>
      </w:r>
      <w:proofErr w:type="spellEnd"/>
      <w:r w:rsidRPr="00085583">
        <w:rPr>
          <w:rFonts w:ascii="Open Sans" w:eastAsia="Times New Roman" w:hAnsi="Open Sans" w:cs="Open Sans"/>
          <w:color w:val="11161A"/>
          <w:sz w:val="20"/>
          <w:szCs w:val="20"/>
        </w:rPr>
        <w:t xml:space="preserve"> and is called </w:t>
      </w:r>
      <w:r w:rsidRPr="00085583">
        <w:rPr>
          <w:rFonts w:ascii="Open Sans" w:eastAsia="Times New Roman" w:hAnsi="Open Sans" w:cs="Open Sans"/>
          <w:b/>
          <w:bCs/>
          <w:color w:val="11161A"/>
          <w:sz w:val="20"/>
          <w:szCs w:val="20"/>
        </w:rPr>
        <w:t>Resource Acquisition Is Initialization (RAII)</w:t>
      </w:r>
      <w:r w:rsidRPr="00085583">
        <w:rPr>
          <w:rFonts w:ascii="Open Sans" w:eastAsia="Times New Roman" w:hAnsi="Open Sans" w:cs="Open Sans"/>
          <w:color w:val="11161A"/>
          <w:sz w:val="20"/>
          <w:szCs w:val="20"/>
        </w:rPr>
        <w:t>. Before</w:t>
      </w:r>
    </w:p>
    <w:p w:rsidR="00085583" w:rsidRDefault="00085583" w:rsidP="004F604F"/>
    <w:p w:rsidR="00515A09" w:rsidRDefault="00515A09" w:rsidP="004F604F">
      <w:r>
        <w:rPr>
          <w:noProof/>
        </w:rPr>
        <w:drawing>
          <wp:inline distT="0" distB="0" distL="0" distR="0" wp14:anchorId="53EF42EB" wp14:editId="0737A7EA">
            <wp:extent cx="5943600" cy="3455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55670"/>
                    </a:xfrm>
                    <a:prstGeom prst="rect">
                      <a:avLst/>
                    </a:prstGeom>
                  </pic:spPr>
                </pic:pic>
              </a:graphicData>
            </a:graphic>
          </wp:inline>
        </w:drawing>
      </w:r>
    </w:p>
    <w:p w:rsidR="00085583" w:rsidRPr="00085583" w:rsidRDefault="00085583" w:rsidP="00085583">
      <w:pPr>
        <w:pStyle w:val="Heading2"/>
        <w:shd w:val="clear" w:color="auto" w:fill="FFFFFF"/>
        <w:spacing w:after="0"/>
        <w:rPr>
          <w:rFonts w:ascii="Open Sans" w:hAnsi="Open Sans" w:cs="Open Sans"/>
          <w:sz w:val="20"/>
          <w:szCs w:val="20"/>
        </w:rPr>
      </w:pPr>
      <w:r w:rsidRPr="00085583">
        <w:rPr>
          <w:rFonts w:ascii="Open Sans" w:hAnsi="Open Sans" w:cs="Open Sans"/>
          <w:sz w:val="20"/>
          <w:szCs w:val="20"/>
        </w:rPr>
        <w:t>Resource Acquisition Is Initialization</w:t>
      </w:r>
    </w:p>
    <w:p w:rsidR="00085583" w:rsidRPr="00085583" w:rsidRDefault="00085583" w:rsidP="00085583">
      <w:pPr>
        <w:pStyle w:val="NormalWeb"/>
        <w:shd w:val="clear" w:color="auto" w:fill="FFFFFF"/>
        <w:spacing w:before="0" w:beforeAutospacing="0" w:after="240" w:afterAutospacing="0"/>
        <w:rPr>
          <w:rFonts w:ascii="Open Sans" w:hAnsi="Open Sans" w:cs="Open Sans"/>
          <w:sz w:val="20"/>
          <w:szCs w:val="20"/>
        </w:rPr>
      </w:pPr>
      <w:r w:rsidRPr="00085583">
        <w:rPr>
          <w:rFonts w:ascii="Open Sans" w:hAnsi="Open Sans" w:cs="Open Sans"/>
          <w:sz w:val="20"/>
          <w:szCs w:val="20"/>
        </w:rPr>
        <w:t>The RAII is a widespread programming paradigm, that can be used to protect a resource such as a file stream, a network connection or a block of memory which need proper management.</w:t>
      </w:r>
    </w:p>
    <w:p w:rsidR="00085583" w:rsidRPr="00085583" w:rsidRDefault="00085583" w:rsidP="00085583">
      <w:pPr>
        <w:pStyle w:val="Heading3"/>
        <w:shd w:val="clear" w:color="auto" w:fill="FFFFFF"/>
        <w:rPr>
          <w:rFonts w:ascii="Open Sans" w:hAnsi="Open Sans" w:cs="Open Sans"/>
          <w:sz w:val="20"/>
          <w:szCs w:val="20"/>
        </w:rPr>
      </w:pPr>
      <w:r w:rsidRPr="00085583">
        <w:rPr>
          <w:rFonts w:ascii="Open Sans" w:hAnsi="Open Sans" w:cs="Open Sans"/>
          <w:sz w:val="20"/>
          <w:szCs w:val="20"/>
        </w:rPr>
        <w:t>Acquiring and releasing resources</w:t>
      </w:r>
    </w:p>
    <w:p w:rsidR="00085583" w:rsidRPr="00085583" w:rsidRDefault="00085583" w:rsidP="00085583">
      <w:pPr>
        <w:pStyle w:val="NormalWeb"/>
        <w:shd w:val="clear" w:color="auto" w:fill="FFFFFF"/>
        <w:spacing w:before="0" w:beforeAutospacing="0" w:after="240" w:afterAutospacing="0"/>
        <w:rPr>
          <w:rFonts w:ascii="Open Sans" w:hAnsi="Open Sans" w:cs="Open Sans"/>
          <w:sz w:val="20"/>
          <w:szCs w:val="20"/>
        </w:rPr>
      </w:pPr>
      <w:r w:rsidRPr="00085583">
        <w:rPr>
          <w:rFonts w:ascii="Open Sans" w:hAnsi="Open Sans" w:cs="Open Sans"/>
          <w:sz w:val="20"/>
          <w:szCs w:val="20"/>
        </w:rPr>
        <w:t>In most programs of reasonable size, there will be many situations where a certain action at some point will necessitate a proper reaction at another point, such as:</w:t>
      </w:r>
    </w:p>
    <w:p w:rsidR="00085583" w:rsidRPr="00085583" w:rsidRDefault="00085583" w:rsidP="00EB042C">
      <w:pPr>
        <w:pStyle w:val="NormalWeb"/>
        <w:numPr>
          <w:ilvl w:val="0"/>
          <w:numId w:val="11"/>
        </w:numPr>
        <w:shd w:val="clear" w:color="auto" w:fill="FFFFFF"/>
        <w:spacing w:before="0" w:beforeAutospacing="0" w:after="0" w:afterAutospacing="0"/>
        <w:rPr>
          <w:rFonts w:ascii="Open Sans" w:hAnsi="Open Sans" w:cs="Open Sans"/>
          <w:sz w:val="20"/>
          <w:szCs w:val="20"/>
        </w:rPr>
      </w:pPr>
      <w:r w:rsidRPr="00085583">
        <w:rPr>
          <w:rFonts w:ascii="Open Sans" w:hAnsi="Open Sans" w:cs="Open Sans"/>
          <w:sz w:val="20"/>
          <w:szCs w:val="20"/>
        </w:rPr>
        <w:t>Allocating memory with </w:t>
      </w:r>
      <w:r w:rsidRPr="00085583">
        <w:rPr>
          <w:rStyle w:val="HTMLCode"/>
          <w:rFonts w:ascii="var(--jp-code-font-family)" w:hAnsi="var(--jp-code-font-family)"/>
          <w:bdr w:val="none" w:sz="0" w:space="0" w:color="auto" w:frame="1"/>
        </w:rPr>
        <w:t>new</w:t>
      </w:r>
      <w:r w:rsidRPr="00085583">
        <w:rPr>
          <w:rFonts w:ascii="Open Sans" w:hAnsi="Open Sans" w:cs="Open Sans"/>
          <w:sz w:val="20"/>
          <w:szCs w:val="20"/>
        </w:rPr>
        <w:t> or </w:t>
      </w:r>
      <w:r w:rsidRPr="00085583">
        <w:rPr>
          <w:rStyle w:val="HTMLCode"/>
          <w:rFonts w:ascii="var(--jp-code-font-family)" w:hAnsi="var(--jp-code-font-family)"/>
          <w:bdr w:val="none" w:sz="0" w:space="0" w:color="auto" w:frame="1"/>
        </w:rPr>
        <w:t>malloc</w:t>
      </w:r>
      <w:r w:rsidRPr="00085583">
        <w:rPr>
          <w:rFonts w:ascii="Open Sans" w:hAnsi="Open Sans" w:cs="Open Sans"/>
          <w:sz w:val="20"/>
          <w:szCs w:val="20"/>
        </w:rPr>
        <w:t>, which must be matched with a call to </w:t>
      </w:r>
      <w:r w:rsidRPr="00085583">
        <w:rPr>
          <w:rStyle w:val="HTMLCode"/>
          <w:rFonts w:ascii="var(--jp-code-font-family)" w:hAnsi="var(--jp-code-font-family)"/>
          <w:bdr w:val="none" w:sz="0" w:space="0" w:color="auto" w:frame="1"/>
        </w:rPr>
        <w:t>delete</w:t>
      </w:r>
      <w:r w:rsidRPr="00085583">
        <w:rPr>
          <w:rFonts w:ascii="Open Sans" w:hAnsi="Open Sans" w:cs="Open Sans"/>
          <w:sz w:val="20"/>
          <w:szCs w:val="20"/>
        </w:rPr>
        <w:t> or </w:t>
      </w:r>
      <w:r w:rsidRPr="00085583">
        <w:rPr>
          <w:rStyle w:val="HTMLCode"/>
          <w:rFonts w:ascii="var(--jp-code-font-family)" w:hAnsi="var(--jp-code-font-family)"/>
          <w:bdr w:val="none" w:sz="0" w:space="0" w:color="auto" w:frame="1"/>
        </w:rPr>
        <w:t>free</w:t>
      </w:r>
      <w:r w:rsidRPr="00085583">
        <w:rPr>
          <w:rFonts w:ascii="Open Sans" w:hAnsi="Open Sans" w:cs="Open Sans"/>
          <w:sz w:val="20"/>
          <w:szCs w:val="20"/>
        </w:rPr>
        <w:t>.</w:t>
      </w:r>
    </w:p>
    <w:p w:rsidR="00085583" w:rsidRPr="00085583" w:rsidRDefault="00085583" w:rsidP="00EB042C">
      <w:pPr>
        <w:pStyle w:val="NormalWeb"/>
        <w:numPr>
          <w:ilvl w:val="0"/>
          <w:numId w:val="11"/>
        </w:numPr>
        <w:shd w:val="clear" w:color="auto" w:fill="FFFFFF"/>
        <w:spacing w:before="0" w:beforeAutospacing="0" w:after="0" w:afterAutospacing="0"/>
        <w:rPr>
          <w:rFonts w:ascii="Open Sans" w:hAnsi="Open Sans" w:cs="Open Sans"/>
          <w:sz w:val="20"/>
          <w:szCs w:val="20"/>
        </w:rPr>
      </w:pPr>
      <w:r w:rsidRPr="00085583">
        <w:rPr>
          <w:rFonts w:ascii="Open Sans" w:hAnsi="Open Sans" w:cs="Open Sans"/>
          <w:sz w:val="20"/>
          <w:szCs w:val="20"/>
        </w:rPr>
        <w:lastRenderedPageBreak/>
        <w:t>Opening a file or network connection, which must be closed again after the content has been read or written.</w:t>
      </w:r>
    </w:p>
    <w:p w:rsidR="00085583" w:rsidRPr="00085583" w:rsidRDefault="00085583" w:rsidP="00EB042C">
      <w:pPr>
        <w:pStyle w:val="NormalWeb"/>
        <w:numPr>
          <w:ilvl w:val="0"/>
          <w:numId w:val="11"/>
        </w:numPr>
        <w:shd w:val="clear" w:color="auto" w:fill="FFFFFF"/>
        <w:spacing w:before="0" w:beforeAutospacing="0" w:after="0" w:afterAutospacing="0"/>
        <w:rPr>
          <w:rFonts w:ascii="Open Sans" w:hAnsi="Open Sans" w:cs="Open Sans"/>
          <w:sz w:val="20"/>
          <w:szCs w:val="20"/>
        </w:rPr>
      </w:pPr>
      <w:r w:rsidRPr="00085583">
        <w:rPr>
          <w:rFonts w:ascii="Open Sans" w:hAnsi="Open Sans" w:cs="Open Sans"/>
          <w:sz w:val="20"/>
          <w:szCs w:val="20"/>
        </w:rPr>
        <w:t>Protecting synchronization primitives such as atomic operations, memory barriers, monitors or critical sections, which must be released to allow other threads to obtain them.</w:t>
      </w:r>
    </w:p>
    <w:p w:rsidR="00085583" w:rsidRPr="00085583" w:rsidRDefault="00085583" w:rsidP="00085583">
      <w:pPr>
        <w:pStyle w:val="NormalWeb"/>
        <w:shd w:val="clear" w:color="auto" w:fill="FFFFFF"/>
        <w:spacing w:before="0" w:beforeAutospacing="0" w:after="240" w:afterAutospacing="0"/>
        <w:rPr>
          <w:rFonts w:ascii="Open Sans" w:hAnsi="Open Sans" w:cs="Open Sans"/>
          <w:sz w:val="20"/>
          <w:szCs w:val="20"/>
        </w:rPr>
      </w:pPr>
      <w:r w:rsidRPr="00085583">
        <w:rPr>
          <w:rFonts w:ascii="Open Sans" w:hAnsi="Open Sans" w:cs="Open Sans"/>
          <w:sz w:val="20"/>
          <w:szCs w:val="20"/>
        </w:rPr>
        <w:t>The following table gives a brief overview of some resources and their respective allocation and deallocation calls in C++:</w:t>
      </w:r>
    </w:p>
    <w:p w:rsidR="00085583" w:rsidRDefault="00085583" w:rsidP="00085583">
      <w:pPr>
        <w:pStyle w:val="NormalWeb"/>
        <w:shd w:val="clear" w:color="auto" w:fill="FFFFFF"/>
        <w:spacing w:before="0" w:beforeAutospacing="0" w:after="240" w:afterAutospacing="0"/>
      </w:pPr>
      <w:r w:rsidRPr="00085583">
        <w:rPr>
          <w:noProof/>
        </w:rPr>
        <w:drawing>
          <wp:inline distT="0" distB="0" distL="0" distR="0" wp14:anchorId="36CECC7E" wp14:editId="7F550720">
            <wp:extent cx="2941608" cy="14918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69136" cy="1505821"/>
                    </a:xfrm>
                    <a:prstGeom prst="rect">
                      <a:avLst/>
                    </a:prstGeom>
                  </pic:spPr>
                </pic:pic>
              </a:graphicData>
            </a:graphic>
          </wp:inline>
        </w:drawing>
      </w:r>
    </w:p>
    <w:p w:rsidR="00306A2F" w:rsidRDefault="00306A2F" w:rsidP="004F604F">
      <w:r>
        <w:rPr>
          <w:noProof/>
        </w:rPr>
        <w:drawing>
          <wp:inline distT="0" distB="0" distL="0" distR="0" wp14:anchorId="2B4A65BF" wp14:editId="69AD88D5">
            <wp:extent cx="5943600" cy="34994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499485"/>
                    </a:xfrm>
                    <a:prstGeom prst="rect">
                      <a:avLst/>
                    </a:prstGeom>
                  </pic:spPr>
                </pic:pic>
              </a:graphicData>
            </a:graphic>
          </wp:inline>
        </w:drawing>
      </w:r>
    </w:p>
    <w:p w:rsidR="00085583" w:rsidRPr="00085583" w:rsidRDefault="00085583" w:rsidP="00085583">
      <w:pPr>
        <w:pStyle w:val="Heading3"/>
        <w:shd w:val="clear" w:color="auto" w:fill="FFFFFF"/>
        <w:rPr>
          <w:rFonts w:ascii="Open Sans" w:hAnsi="Open Sans" w:cs="Open Sans"/>
          <w:sz w:val="20"/>
          <w:szCs w:val="20"/>
        </w:rPr>
      </w:pPr>
      <w:r w:rsidRPr="00085583">
        <w:rPr>
          <w:rFonts w:ascii="Open Sans" w:hAnsi="Open Sans" w:cs="Open Sans"/>
          <w:sz w:val="20"/>
          <w:szCs w:val="20"/>
        </w:rPr>
        <w:t>The problem of reliable resource release</w:t>
      </w:r>
      <w:hyperlink r:id="rId64" w:anchor="The-problem-of-reliable-resource-release" w:tgtFrame="_self" w:history="1">
        <w:r w:rsidRPr="00085583">
          <w:rPr>
            <w:rStyle w:val="Hyperlink"/>
            <w:rFonts w:ascii="Open Sans" w:hAnsi="Open Sans" w:cs="Open Sans"/>
            <w:sz w:val="20"/>
            <w:szCs w:val="20"/>
          </w:rPr>
          <w:t>¶</w:t>
        </w:r>
      </w:hyperlink>
    </w:p>
    <w:p w:rsidR="00085583" w:rsidRPr="00085583" w:rsidRDefault="00085583" w:rsidP="00085583">
      <w:pPr>
        <w:pStyle w:val="NormalWeb"/>
        <w:shd w:val="clear" w:color="auto" w:fill="FFFFFF"/>
        <w:spacing w:before="0" w:beforeAutospacing="0" w:after="240" w:afterAutospacing="0"/>
        <w:rPr>
          <w:rFonts w:ascii="Open Sans" w:hAnsi="Open Sans" w:cs="Open Sans"/>
          <w:sz w:val="20"/>
          <w:szCs w:val="20"/>
        </w:rPr>
      </w:pPr>
      <w:r w:rsidRPr="00085583">
        <w:rPr>
          <w:rFonts w:ascii="Open Sans" w:hAnsi="Open Sans" w:cs="Open Sans"/>
          <w:sz w:val="20"/>
          <w:szCs w:val="20"/>
        </w:rPr>
        <w:t>A general usage pattern common to the above examples looks like the following:</w:t>
      </w:r>
    </w:p>
    <w:p w:rsidR="00085583" w:rsidRPr="00085583" w:rsidRDefault="00085583" w:rsidP="00085583">
      <w:pPr>
        <w:pStyle w:val="NormalWeb"/>
        <w:shd w:val="clear" w:color="auto" w:fill="FFFFFF"/>
        <w:spacing w:before="0" w:beforeAutospacing="0" w:after="240" w:afterAutospacing="0"/>
        <w:rPr>
          <w:rFonts w:ascii="Open Sans" w:hAnsi="Open Sans" w:cs="Open Sans"/>
          <w:sz w:val="20"/>
          <w:szCs w:val="20"/>
        </w:rPr>
      </w:pPr>
      <w:r w:rsidRPr="00085583">
        <w:rPr>
          <w:rFonts w:ascii="Open Sans" w:hAnsi="Open Sans" w:cs="Open Sans"/>
          <w:noProof/>
          <w:sz w:val="20"/>
          <w:szCs w:val="20"/>
        </w:rPr>
        <mc:AlternateContent>
          <mc:Choice Requires="wps">
            <w:drawing>
              <wp:inline distT="0" distB="0" distL="0" distR="0">
                <wp:extent cx="301625" cy="301625"/>
                <wp:effectExtent l="0" t="0" r="0" b="0"/>
                <wp:docPr id="45" name="Rectangle 45"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732291" id="Rectangle 45" o:spid="_x0000_s1026" alt="Image"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" filled="f" stroked="f">
                <o:lock v:ext="edit" aspectratio="t"/>
                <w10:anchorlock/>
              </v:rect>
            </w:pict>
          </mc:Fallback>
        </mc:AlternateContent>
      </w:r>
      <w:r w:rsidRPr="00085583">
        <w:rPr>
          <w:noProof/>
          <w:sz w:val="20"/>
          <w:szCs w:val="20"/>
        </w:rPr>
        <w:t xml:space="preserve"> </w:t>
      </w:r>
      <w:r w:rsidRPr="00085583">
        <w:rPr>
          <w:noProof/>
          <w:sz w:val="20"/>
          <w:szCs w:val="20"/>
        </w:rPr>
        <w:drawing>
          <wp:inline distT="0" distB="0" distL="0" distR="0" wp14:anchorId="79E50297" wp14:editId="357FD24E">
            <wp:extent cx="1107424" cy="1199072"/>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33150" cy="1226927"/>
                    </a:xfrm>
                    <a:prstGeom prst="rect">
                      <a:avLst/>
                    </a:prstGeom>
                  </pic:spPr>
                </pic:pic>
              </a:graphicData>
            </a:graphic>
          </wp:inline>
        </w:drawing>
      </w:r>
    </w:p>
    <w:p w:rsidR="00085583" w:rsidRPr="00085583" w:rsidRDefault="00085583" w:rsidP="00085583">
      <w:pPr>
        <w:pStyle w:val="NormalWeb"/>
        <w:shd w:val="clear" w:color="auto" w:fill="FFFFFF"/>
        <w:spacing w:before="0" w:beforeAutospacing="0" w:after="240" w:afterAutospacing="0"/>
        <w:rPr>
          <w:rFonts w:ascii="Open Sans" w:hAnsi="Open Sans" w:cs="Open Sans"/>
          <w:sz w:val="20"/>
          <w:szCs w:val="20"/>
        </w:rPr>
      </w:pPr>
      <w:r w:rsidRPr="00085583">
        <w:rPr>
          <w:rFonts w:ascii="Open Sans" w:hAnsi="Open Sans" w:cs="Open Sans"/>
          <w:sz w:val="20"/>
          <w:szCs w:val="20"/>
        </w:rPr>
        <w:lastRenderedPageBreak/>
        <w:t>However, there are several problems with this seemingly simple pattern:</w:t>
      </w:r>
    </w:p>
    <w:p w:rsidR="00085583" w:rsidRPr="00085583" w:rsidRDefault="00085583" w:rsidP="00EB042C">
      <w:pPr>
        <w:pStyle w:val="NormalWeb"/>
        <w:numPr>
          <w:ilvl w:val="0"/>
          <w:numId w:val="12"/>
        </w:numPr>
        <w:shd w:val="clear" w:color="auto" w:fill="FFFFFF"/>
        <w:spacing w:before="0" w:beforeAutospacing="0" w:after="0" w:afterAutospacing="0"/>
        <w:rPr>
          <w:rFonts w:ascii="Open Sans" w:hAnsi="Open Sans" w:cs="Open Sans"/>
          <w:sz w:val="20"/>
          <w:szCs w:val="20"/>
        </w:rPr>
      </w:pPr>
      <w:r w:rsidRPr="00085583">
        <w:rPr>
          <w:rFonts w:ascii="Open Sans" w:hAnsi="Open Sans" w:cs="Open Sans"/>
          <w:sz w:val="20"/>
          <w:szCs w:val="20"/>
        </w:rPr>
        <w:t>The program might throw an exception during resource use and thus the point of release might never be reached.</w:t>
      </w:r>
    </w:p>
    <w:p w:rsidR="00085583" w:rsidRPr="00085583" w:rsidRDefault="00085583" w:rsidP="00EB042C">
      <w:pPr>
        <w:pStyle w:val="NormalWeb"/>
        <w:numPr>
          <w:ilvl w:val="0"/>
          <w:numId w:val="12"/>
        </w:numPr>
        <w:shd w:val="clear" w:color="auto" w:fill="FFFFFF"/>
        <w:spacing w:before="0" w:beforeAutospacing="0" w:after="0" w:afterAutospacing="0"/>
        <w:rPr>
          <w:rFonts w:ascii="Open Sans" w:hAnsi="Open Sans" w:cs="Open Sans"/>
          <w:sz w:val="20"/>
          <w:szCs w:val="20"/>
        </w:rPr>
      </w:pPr>
      <w:r w:rsidRPr="00085583">
        <w:rPr>
          <w:rFonts w:ascii="Open Sans" w:hAnsi="Open Sans" w:cs="Open Sans"/>
          <w:sz w:val="20"/>
          <w:szCs w:val="20"/>
        </w:rPr>
        <w:t>There might be several points where the resource could potentially be released, making it hard for a programmer to keep track of all eventualities.</w:t>
      </w:r>
    </w:p>
    <w:p w:rsidR="00085583" w:rsidRPr="00085583" w:rsidRDefault="00085583" w:rsidP="00EB042C">
      <w:pPr>
        <w:pStyle w:val="NormalWeb"/>
        <w:numPr>
          <w:ilvl w:val="0"/>
          <w:numId w:val="12"/>
        </w:numPr>
        <w:shd w:val="clear" w:color="auto" w:fill="FFFFFF"/>
        <w:spacing w:before="0" w:beforeAutospacing="0" w:after="0" w:afterAutospacing="0"/>
        <w:rPr>
          <w:rFonts w:ascii="Open Sans" w:hAnsi="Open Sans" w:cs="Open Sans"/>
          <w:sz w:val="20"/>
          <w:szCs w:val="20"/>
        </w:rPr>
      </w:pPr>
      <w:r w:rsidRPr="00085583">
        <w:rPr>
          <w:rFonts w:ascii="Open Sans" w:hAnsi="Open Sans" w:cs="Open Sans"/>
          <w:sz w:val="20"/>
          <w:szCs w:val="20"/>
        </w:rPr>
        <w:t>We might simply forget to release the resource again.</w:t>
      </w:r>
    </w:p>
    <w:p w:rsidR="00085583" w:rsidRDefault="00085583" w:rsidP="004F604F"/>
    <w:p w:rsidR="00306A2F" w:rsidRDefault="00306A2F" w:rsidP="004F604F">
      <w:r>
        <w:rPr>
          <w:noProof/>
        </w:rPr>
        <w:drawing>
          <wp:inline distT="0" distB="0" distL="0" distR="0" wp14:anchorId="39249678" wp14:editId="206E1DF7">
            <wp:extent cx="5943600" cy="3469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469640"/>
                    </a:xfrm>
                    <a:prstGeom prst="rect">
                      <a:avLst/>
                    </a:prstGeom>
                  </pic:spPr>
                </pic:pic>
              </a:graphicData>
            </a:graphic>
          </wp:inline>
        </w:drawing>
      </w:r>
    </w:p>
    <w:p w:rsidR="00085583" w:rsidRDefault="00085583" w:rsidP="00085583">
      <w:pPr>
        <w:pStyle w:val="Heading3"/>
        <w:shd w:val="clear" w:color="auto" w:fill="FFFFFF"/>
        <w:rPr>
          <w:rFonts w:ascii="Open Sans" w:hAnsi="Open Sans" w:cs="Open Sans"/>
        </w:rPr>
      </w:pPr>
      <w:r>
        <w:rPr>
          <w:rFonts w:ascii="Open Sans" w:hAnsi="Open Sans" w:cs="Open Sans"/>
        </w:rPr>
        <w:t>RAII to the rescue</w:t>
      </w:r>
    </w:p>
    <w:p w:rsidR="00085583" w:rsidRDefault="00085583" w:rsidP="00085583">
      <w:pPr>
        <w:pStyle w:val="NormalWeb"/>
        <w:shd w:val="clear" w:color="auto" w:fill="FFFFFF"/>
        <w:spacing w:before="0" w:beforeAutospacing="0" w:after="0" w:afterAutospacing="0"/>
        <w:rPr>
          <w:rFonts w:ascii="Open Sans" w:hAnsi="Open Sans" w:cs="Open Sans"/>
        </w:rPr>
      </w:pPr>
      <w:r>
        <w:rPr>
          <w:rFonts w:ascii="Open Sans" w:hAnsi="Open Sans" w:cs="Open Sans"/>
        </w:rPr>
        <w:t xml:space="preserve">The major idea of RAII revolves around object ownership and information hiding: Allocation and deallocation are hidden within the management class, so a programmer using the class does not have to worry about memory management responsibilities. If he has not directly allocated a resource, he will not need to directly deallocate it - whoever owns a resource </w:t>
      </w:r>
      <w:proofErr w:type="gramStart"/>
      <w:r>
        <w:rPr>
          <w:rFonts w:ascii="Open Sans" w:hAnsi="Open Sans" w:cs="Open Sans"/>
        </w:rPr>
        <w:t>deals</w:t>
      </w:r>
      <w:proofErr w:type="gramEnd"/>
      <w:r>
        <w:rPr>
          <w:rFonts w:ascii="Open Sans" w:hAnsi="Open Sans" w:cs="Open Sans"/>
        </w:rPr>
        <w:t xml:space="preserve"> with it. In the case of RAII this is the management class around the protected resource. The overall goal is to have allocation and deallocation (e.g. with </w:t>
      </w:r>
      <w:r>
        <w:rPr>
          <w:rStyle w:val="HTMLCode"/>
          <w:rFonts w:ascii="var(--jp-code-font-family)" w:hAnsi="var(--jp-code-font-family)"/>
          <w:bdr w:val="none" w:sz="0" w:space="0" w:color="auto" w:frame="1"/>
        </w:rPr>
        <w:t>new</w:t>
      </w:r>
      <w:r>
        <w:rPr>
          <w:rFonts w:ascii="Open Sans" w:hAnsi="Open Sans" w:cs="Open Sans"/>
        </w:rPr>
        <w:t> and </w:t>
      </w:r>
      <w:r>
        <w:rPr>
          <w:rStyle w:val="HTMLCode"/>
          <w:rFonts w:ascii="var(--jp-code-font-family)" w:hAnsi="var(--jp-code-font-family)"/>
          <w:bdr w:val="none" w:sz="0" w:space="0" w:color="auto" w:frame="1"/>
        </w:rPr>
        <w:t>delete</w:t>
      </w:r>
      <w:r>
        <w:rPr>
          <w:rFonts w:ascii="Open Sans" w:hAnsi="Open Sans" w:cs="Open Sans"/>
        </w:rPr>
        <w:t>) disappear from the surface level of the code you write.</w:t>
      </w:r>
    </w:p>
    <w:p w:rsidR="00085583" w:rsidRDefault="00085583" w:rsidP="00085583">
      <w:pPr>
        <w:pStyle w:val="NormalWeb"/>
        <w:shd w:val="clear" w:color="auto" w:fill="FFFFFF"/>
        <w:spacing w:before="0" w:beforeAutospacing="0" w:after="240" w:afterAutospacing="0"/>
        <w:rPr>
          <w:rFonts w:ascii="Open Sans" w:hAnsi="Open Sans" w:cs="Open Sans"/>
        </w:rPr>
      </w:pPr>
      <w:r>
        <w:rPr>
          <w:rFonts w:ascii="Open Sans" w:hAnsi="Open Sans" w:cs="Open Sans"/>
        </w:rPr>
        <w:t>RAII can be used to leverage - among others - the following advantages:</w:t>
      </w:r>
    </w:p>
    <w:p w:rsidR="00085583" w:rsidRDefault="00085583" w:rsidP="00EB042C">
      <w:pPr>
        <w:numPr>
          <w:ilvl w:val="0"/>
          <w:numId w:val="13"/>
        </w:numPr>
        <w:shd w:val="clear" w:color="auto" w:fill="FFFFFF"/>
        <w:spacing w:before="100" w:beforeAutospacing="1" w:after="100" w:afterAutospacing="1" w:line="240" w:lineRule="auto"/>
        <w:rPr>
          <w:rFonts w:ascii="Open Sans" w:hAnsi="Open Sans" w:cs="Open Sans"/>
          <w:sz w:val="21"/>
          <w:szCs w:val="21"/>
        </w:rPr>
      </w:pPr>
      <w:r>
        <w:rPr>
          <w:rFonts w:ascii="Open Sans" w:hAnsi="Open Sans" w:cs="Open Sans"/>
          <w:sz w:val="21"/>
          <w:szCs w:val="21"/>
        </w:rPr>
        <w:t>Use class destructors to perform resource clean-up tasks such as proper memory deallocation when the RAII object gets out of scope</w:t>
      </w:r>
    </w:p>
    <w:p w:rsidR="00085583" w:rsidRDefault="00085583" w:rsidP="00EB042C">
      <w:pPr>
        <w:numPr>
          <w:ilvl w:val="0"/>
          <w:numId w:val="13"/>
        </w:numPr>
        <w:shd w:val="clear" w:color="auto" w:fill="FFFFFF"/>
        <w:spacing w:before="100" w:beforeAutospacing="1" w:after="100" w:afterAutospacing="1" w:line="240" w:lineRule="auto"/>
        <w:rPr>
          <w:rFonts w:ascii="Open Sans" w:hAnsi="Open Sans" w:cs="Open Sans"/>
          <w:sz w:val="21"/>
          <w:szCs w:val="21"/>
        </w:rPr>
      </w:pPr>
      <w:r>
        <w:rPr>
          <w:rFonts w:ascii="Open Sans" w:hAnsi="Open Sans" w:cs="Open Sans"/>
          <w:sz w:val="21"/>
          <w:szCs w:val="21"/>
        </w:rPr>
        <w:t>Manage ownership and lifetime of dynamically allocated objects</w:t>
      </w:r>
    </w:p>
    <w:p w:rsidR="00085583" w:rsidRDefault="00085583" w:rsidP="00EB042C">
      <w:pPr>
        <w:numPr>
          <w:ilvl w:val="0"/>
          <w:numId w:val="13"/>
        </w:numPr>
        <w:shd w:val="clear" w:color="auto" w:fill="FFFFFF"/>
        <w:spacing w:before="100" w:beforeAutospacing="1" w:after="100" w:afterAutospacing="1" w:line="240" w:lineRule="auto"/>
        <w:rPr>
          <w:rFonts w:ascii="Open Sans" w:hAnsi="Open Sans" w:cs="Open Sans"/>
          <w:sz w:val="21"/>
          <w:szCs w:val="21"/>
        </w:rPr>
      </w:pPr>
      <w:r>
        <w:rPr>
          <w:rFonts w:ascii="Open Sans" w:hAnsi="Open Sans" w:cs="Open Sans"/>
          <w:sz w:val="21"/>
          <w:szCs w:val="21"/>
        </w:rPr>
        <w:lastRenderedPageBreak/>
        <w:t>Implement encapsulation and information hiding due to resource acquisition and release being performed within the same object.</w:t>
      </w:r>
    </w:p>
    <w:p w:rsidR="00085583" w:rsidRDefault="00085583" w:rsidP="00085583">
      <w:pPr>
        <w:pStyle w:val="NormalWeb"/>
        <w:shd w:val="clear" w:color="auto" w:fill="FFFFFF"/>
        <w:spacing w:before="0" w:beforeAutospacing="0" w:after="240" w:afterAutospacing="0"/>
        <w:rPr>
          <w:rFonts w:ascii="Open Sans" w:hAnsi="Open Sans" w:cs="Open Sans"/>
        </w:rPr>
      </w:pPr>
      <w:r>
        <w:rPr>
          <w:rFonts w:ascii="Open Sans" w:hAnsi="Open Sans" w:cs="Open Sans"/>
        </w:rPr>
        <w:t>In the following, let us look at RAII from the perspective of memory management. There are three major parts to an RAII class:</w:t>
      </w:r>
    </w:p>
    <w:p w:rsidR="00085583" w:rsidRDefault="00085583" w:rsidP="00EB042C">
      <w:pPr>
        <w:numPr>
          <w:ilvl w:val="0"/>
          <w:numId w:val="14"/>
        </w:numPr>
        <w:shd w:val="clear" w:color="auto" w:fill="FFFFFF"/>
        <w:spacing w:before="100" w:beforeAutospacing="1" w:after="100" w:afterAutospacing="1" w:line="240" w:lineRule="auto"/>
        <w:rPr>
          <w:rFonts w:ascii="Open Sans" w:hAnsi="Open Sans" w:cs="Open Sans"/>
          <w:sz w:val="21"/>
          <w:szCs w:val="21"/>
        </w:rPr>
      </w:pPr>
      <w:r>
        <w:rPr>
          <w:rFonts w:ascii="Open Sans" w:hAnsi="Open Sans" w:cs="Open Sans"/>
          <w:sz w:val="21"/>
          <w:szCs w:val="21"/>
        </w:rPr>
        <w:t>A resource is allocated in the constructor of the RAII class</w:t>
      </w:r>
    </w:p>
    <w:p w:rsidR="00085583" w:rsidRDefault="00085583" w:rsidP="00EB042C">
      <w:pPr>
        <w:numPr>
          <w:ilvl w:val="0"/>
          <w:numId w:val="14"/>
        </w:numPr>
        <w:shd w:val="clear" w:color="auto" w:fill="FFFFFF"/>
        <w:spacing w:before="100" w:beforeAutospacing="1" w:after="100" w:afterAutospacing="1" w:line="240" w:lineRule="auto"/>
        <w:rPr>
          <w:rFonts w:ascii="Open Sans" w:hAnsi="Open Sans" w:cs="Open Sans"/>
          <w:sz w:val="21"/>
          <w:szCs w:val="21"/>
        </w:rPr>
      </w:pPr>
      <w:r>
        <w:rPr>
          <w:rFonts w:ascii="Open Sans" w:hAnsi="Open Sans" w:cs="Open Sans"/>
          <w:sz w:val="21"/>
          <w:szCs w:val="21"/>
        </w:rPr>
        <w:t>The resource is deallocated in the destructor</w:t>
      </w:r>
    </w:p>
    <w:p w:rsidR="00085583" w:rsidRDefault="00085583" w:rsidP="00EB042C">
      <w:pPr>
        <w:numPr>
          <w:ilvl w:val="0"/>
          <w:numId w:val="14"/>
        </w:numPr>
        <w:shd w:val="clear" w:color="auto" w:fill="FFFFFF"/>
        <w:spacing w:before="100" w:beforeAutospacing="1" w:after="100" w:afterAutospacing="1" w:line="240" w:lineRule="auto"/>
      </w:pPr>
      <w:r w:rsidRPr="00450214">
        <w:rPr>
          <w:rFonts w:ascii="Open Sans" w:hAnsi="Open Sans" w:cs="Open Sans"/>
          <w:sz w:val="21"/>
          <w:szCs w:val="21"/>
        </w:rPr>
        <w:t>All instances of the RAII class are allocated on the stack to reliably control the lifetime via the object scope</w:t>
      </w:r>
    </w:p>
    <w:p w:rsidR="00306A2F" w:rsidRDefault="00306A2F" w:rsidP="004F604F">
      <w:r>
        <w:rPr>
          <w:noProof/>
        </w:rPr>
        <w:drawing>
          <wp:inline distT="0" distB="0" distL="0" distR="0" wp14:anchorId="614A5886" wp14:editId="4EACA2A6">
            <wp:extent cx="5943600" cy="34709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70910"/>
                    </a:xfrm>
                    <a:prstGeom prst="rect">
                      <a:avLst/>
                    </a:prstGeom>
                  </pic:spPr>
                </pic:pic>
              </a:graphicData>
            </a:graphic>
          </wp:inline>
        </w:drawing>
      </w:r>
    </w:p>
    <w:p w:rsidR="00085583" w:rsidRPr="00085583" w:rsidRDefault="00085583" w:rsidP="00085583">
      <w:pPr>
        <w:shd w:val="clear" w:color="auto" w:fill="FFFFFF"/>
        <w:spacing w:after="240" w:line="240" w:lineRule="auto"/>
        <w:rPr>
          <w:rFonts w:ascii="Open Sans" w:eastAsia="Times New Roman" w:hAnsi="Open Sans" w:cs="Open Sans"/>
          <w:sz w:val="24"/>
          <w:szCs w:val="24"/>
        </w:rPr>
      </w:pPr>
      <w:r w:rsidRPr="00085583">
        <w:rPr>
          <w:rFonts w:ascii="Open Sans" w:eastAsia="Times New Roman" w:hAnsi="Open Sans" w:cs="Open Sans"/>
          <w:sz w:val="24"/>
          <w:szCs w:val="24"/>
        </w:rPr>
        <w:t xml:space="preserve">Let us now </w:t>
      </w:r>
      <w:proofErr w:type="gramStart"/>
      <w:r w:rsidRPr="00085583">
        <w:rPr>
          <w:rFonts w:ascii="Open Sans" w:eastAsia="Times New Roman" w:hAnsi="Open Sans" w:cs="Open Sans"/>
          <w:sz w:val="24"/>
          <w:szCs w:val="24"/>
        </w:rPr>
        <w:t>take a look</w:t>
      </w:r>
      <w:proofErr w:type="gramEnd"/>
      <w:r w:rsidRPr="00085583">
        <w:rPr>
          <w:rFonts w:ascii="Open Sans" w:eastAsia="Times New Roman" w:hAnsi="Open Sans" w:cs="Open Sans"/>
          <w:sz w:val="24"/>
          <w:szCs w:val="24"/>
        </w:rPr>
        <w:t xml:space="preserve"> at the code example on the right.</w:t>
      </w:r>
    </w:p>
    <w:p w:rsidR="00085583" w:rsidRPr="00085583" w:rsidRDefault="00085583" w:rsidP="00085583">
      <w:pPr>
        <w:shd w:val="clear" w:color="auto" w:fill="FFFFFF"/>
        <w:spacing w:after="0" w:line="240" w:lineRule="auto"/>
        <w:rPr>
          <w:rFonts w:ascii="Open Sans" w:eastAsia="Times New Roman" w:hAnsi="Open Sans" w:cs="Open Sans"/>
          <w:sz w:val="24"/>
          <w:szCs w:val="24"/>
        </w:rPr>
      </w:pPr>
      <w:r w:rsidRPr="00085583">
        <w:rPr>
          <w:rFonts w:ascii="Open Sans" w:eastAsia="Times New Roman" w:hAnsi="Open Sans" w:cs="Open Sans"/>
          <w:sz w:val="24"/>
          <w:szCs w:val="24"/>
        </w:rPr>
        <w:t>At the beginning of the program, an array of double values </w:t>
      </w:r>
      <w:r w:rsidRPr="00085583">
        <w:rPr>
          <w:rFonts w:ascii="var(--jp-code-font-family)" w:eastAsia="Times New Roman" w:hAnsi="var(--jp-code-font-family)" w:cs="Courier New"/>
          <w:sz w:val="20"/>
          <w:szCs w:val="20"/>
          <w:bdr w:val="none" w:sz="0" w:space="0" w:color="auto" w:frame="1"/>
        </w:rPr>
        <w:t>den</w:t>
      </w:r>
      <w:r w:rsidRPr="00085583">
        <w:rPr>
          <w:rFonts w:ascii="Open Sans" w:eastAsia="Times New Roman" w:hAnsi="Open Sans" w:cs="Open Sans"/>
          <w:sz w:val="24"/>
          <w:szCs w:val="24"/>
        </w:rPr>
        <w:t> is allocated on the stack. Within the loop, a new double is created on the heap using </w:t>
      </w:r>
      <w:r w:rsidRPr="00085583">
        <w:rPr>
          <w:rFonts w:ascii="var(--jp-code-font-family)" w:eastAsia="Times New Roman" w:hAnsi="var(--jp-code-font-family)" w:cs="Courier New"/>
          <w:sz w:val="20"/>
          <w:szCs w:val="20"/>
          <w:bdr w:val="none" w:sz="0" w:space="0" w:color="auto" w:frame="1"/>
        </w:rPr>
        <w:t>new</w:t>
      </w:r>
      <w:r w:rsidRPr="00085583">
        <w:rPr>
          <w:rFonts w:ascii="Open Sans" w:eastAsia="Times New Roman" w:hAnsi="Open Sans" w:cs="Open Sans"/>
          <w:sz w:val="24"/>
          <w:szCs w:val="24"/>
        </w:rPr>
        <w:t>. Then, the result of a division is printed to the console. At the end of the loop, </w:t>
      </w:r>
      <w:r w:rsidRPr="00085583">
        <w:rPr>
          <w:rFonts w:ascii="var(--jp-code-font-family)" w:eastAsia="Times New Roman" w:hAnsi="var(--jp-code-font-family)" w:cs="Courier New"/>
          <w:sz w:val="20"/>
          <w:szCs w:val="20"/>
          <w:bdr w:val="none" w:sz="0" w:space="0" w:color="auto" w:frame="1"/>
        </w:rPr>
        <w:t>delete</w:t>
      </w:r>
      <w:r w:rsidRPr="00085583">
        <w:rPr>
          <w:rFonts w:ascii="Open Sans" w:eastAsia="Times New Roman" w:hAnsi="Open Sans" w:cs="Open Sans"/>
          <w:sz w:val="24"/>
          <w:szCs w:val="24"/>
        </w:rPr>
        <w:t> is called to properly deallocate the heap memory to which </w:t>
      </w:r>
      <w:proofErr w:type="spellStart"/>
      <w:r w:rsidRPr="00085583">
        <w:rPr>
          <w:rFonts w:ascii="var(--jp-code-font-family)" w:eastAsia="Times New Roman" w:hAnsi="var(--jp-code-font-family)" w:cs="Courier New"/>
          <w:sz w:val="20"/>
          <w:szCs w:val="20"/>
          <w:bdr w:val="none" w:sz="0" w:space="0" w:color="auto" w:frame="1"/>
        </w:rPr>
        <w:t>en</w:t>
      </w:r>
      <w:proofErr w:type="spellEnd"/>
      <w:r w:rsidRPr="00085583">
        <w:rPr>
          <w:rFonts w:ascii="Open Sans" w:eastAsia="Times New Roman" w:hAnsi="Open Sans" w:cs="Open Sans"/>
          <w:sz w:val="24"/>
          <w:szCs w:val="24"/>
        </w:rPr>
        <w:t> is pointing. Even though this code is working as it is supposed to, it is very easy to forget to call </w:t>
      </w:r>
      <w:r w:rsidRPr="00085583">
        <w:rPr>
          <w:rFonts w:ascii="var(--jp-code-font-family)" w:eastAsia="Times New Roman" w:hAnsi="var(--jp-code-font-family)" w:cs="Courier New"/>
          <w:sz w:val="20"/>
          <w:szCs w:val="20"/>
          <w:bdr w:val="none" w:sz="0" w:space="0" w:color="auto" w:frame="1"/>
        </w:rPr>
        <w:t>delete</w:t>
      </w:r>
      <w:r w:rsidRPr="00085583">
        <w:rPr>
          <w:rFonts w:ascii="Open Sans" w:eastAsia="Times New Roman" w:hAnsi="Open Sans" w:cs="Open Sans"/>
          <w:sz w:val="24"/>
          <w:szCs w:val="24"/>
        </w:rPr>
        <w:t> at the end. Let us therefore use the principles of RAII to create a management class that calls delete automatically:</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085583">
        <w:rPr>
          <w:rFonts w:ascii="var(--jp-code-font-family)" w:eastAsia="Times New Roman" w:hAnsi="var(--jp-code-font-family)" w:cs="Courier New"/>
          <w:b/>
          <w:bCs/>
          <w:sz w:val="20"/>
          <w:szCs w:val="20"/>
          <w:bdr w:val="none" w:sz="0" w:space="0" w:color="auto" w:frame="1"/>
          <w:shd w:val="clear" w:color="auto" w:fill="F7F7F8"/>
        </w:rPr>
        <w:t>class</w:t>
      </w:r>
      <w:r w:rsidRPr="00085583">
        <w:rPr>
          <w:rFonts w:ascii="var(--jp-code-font-family)" w:eastAsia="Times New Roman" w:hAnsi="var(--jp-code-font-family)" w:cs="Courier New"/>
          <w:sz w:val="20"/>
          <w:szCs w:val="20"/>
          <w:bdr w:val="none" w:sz="0" w:space="0" w:color="auto" w:frame="1"/>
          <w:shd w:val="clear" w:color="auto" w:fill="F7F7F8"/>
        </w:rPr>
        <w:t xml:space="preserve"> </w:t>
      </w:r>
      <w:proofErr w:type="spellStart"/>
      <w:r w:rsidRPr="00085583">
        <w:rPr>
          <w:rFonts w:ascii="var(--jp-code-font-family)" w:eastAsia="Times New Roman" w:hAnsi="var(--jp-code-font-family)" w:cs="Courier New"/>
          <w:sz w:val="20"/>
          <w:szCs w:val="20"/>
          <w:bdr w:val="none" w:sz="0" w:space="0" w:color="auto" w:frame="1"/>
          <w:shd w:val="clear" w:color="auto" w:fill="F7F7F8"/>
        </w:rPr>
        <w:t>MyInt</w:t>
      </w:r>
      <w:proofErr w:type="spellEnd"/>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085583">
        <w:rPr>
          <w:rFonts w:ascii="var(--jp-code-font-family)" w:eastAsia="Times New Roman" w:hAnsi="var(--jp-code-font-family)" w:cs="Courier New"/>
          <w:sz w:val="20"/>
          <w:szCs w:val="20"/>
          <w:bdr w:val="none" w:sz="0" w:space="0" w:color="auto" w:frame="1"/>
          <w:shd w:val="clear" w:color="auto" w:fill="F7F7F8"/>
        </w:rPr>
        <w:t>{</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085583">
        <w:rPr>
          <w:rFonts w:ascii="var(--jp-code-font-family)" w:eastAsia="Times New Roman" w:hAnsi="var(--jp-code-font-family)" w:cs="Courier New"/>
          <w:sz w:val="20"/>
          <w:szCs w:val="20"/>
          <w:bdr w:val="none" w:sz="0" w:space="0" w:color="auto" w:frame="1"/>
          <w:shd w:val="clear" w:color="auto" w:fill="F7F7F8"/>
        </w:rPr>
        <w:t xml:space="preserve">    int *_p; </w:t>
      </w:r>
      <w:r w:rsidRPr="00085583">
        <w:rPr>
          <w:rFonts w:ascii="var(--jp-code-font-family)" w:eastAsia="Times New Roman" w:hAnsi="var(--jp-code-font-family)" w:cs="Courier New"/>
          <w:i/>
          <w:iCs/>
          <w:sz w:val="20"/>
          <w:szCs w:val="20"/>
          <w:bdr w:val="none" w:sz="0" w:space="0" w:color="auto" w:frame="1"/>
          <w:shd w:val="clear" w:color="auto" w:fill="F7F7F8"/>
        </w:rPr>
        <w:t>// pointer to heap data</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085583">
        <w:rPr>
          <w:rFonts w:ascii="var(--jp-code-font-family)" w:eastAsia="Times New Roman" w:hAnsi="var(--jp-code-font-family)" w:cs="Courier New"/>
          <w:b/>
          <w:bCs/>
          <w:sz w:val="20"/>
          <w:szCs w:val="20"/>
          <w:bdr w:val="none" w:sz="0" w:space="0" w:color="auto" w:frame="1"/>
          <w:shd w:val="clear" w:color="auto" w:fill="F7F7F8"/>
        </w:rPr>
        <w:t>public</w:t>
      </w:r>
      <w:r w:rsidRPr="00085583">
        <w:rPr>
          <w:rFonts w:ascii="var(--jp-code-font-family)" w:eastAsia="Times New Roman" w:hAnsi="var(--jp-code-font-family)" w:cs="Courier New"/>
          <w:sz w:val="20"/>
          <w:szCs w:val="20"/>
          <w:bdr w:val="none" w:sz="0" w:space="0" w:color="auto" w:frame="1"/>
          <w:shd w:val="clear" w:color="auto" w:fill="F7F7F8"/>
        </w:rPr>
        <w:t>:</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085583">
        <w:rPr>
          <w:rFonts w:ascii="var(--jp-code-font-family)" w:eastAsia="Times New Roman" w:hAnsi="var(--jp-code-font-family)" w:cs="Courier New"/>
          <w:sz w:val="20"/>
          <w:szCs w:val="20"/>
          <w:bdr w:val="none" w:sz="0" w:space="0" w:color="auto" w:frame="1"/>
          <w:shd w:val="clear" w:color="auto" w:fill="F7F7F8"/>
        </w:rPr>
        <w:t xml:space="preserve">    </w:t>
      </w:r>
      <w:proofErr w:type="spellStart"/>
      <w:proofErr w:type="gramStart"/>
      <w:r w:rsidRPr="00085583">
        <w:rPr>
          <w:rFonts w:ascii="var(--jp-code-font-family)" w:eastAsia="Times New Roman" w:hAnsi="var(--jp-code-font-family)" w:cs="Courier New"/>
          <w:sz w:val="20"/>
          <w:szCs w:val="20"/>
          <w:bdr w:val="none" w:sz="0" w:space="0" w:color="auto" w:frame="1"/>
          <w:shd w:val="clear" w:color="auto" w:fill="F7F7F8"/>
        </w:rPr>
        <w:t>MyInt</w:t>
      </w:r>
      <w:proofErr w:type="spellEnd"/>
      <w:r w:rsidRPr="00085583">
        <w:rPr>
          <w:rFonts w:ascii="var(--jp-code-font-family)" w:eastAsia="Times New Roman" w:hAnsi="var(--jp-code-font-family)" w:cs="Courier New"/>
          <w:sz w:val="20"/>
          <w:szCs w:val="20"/>
          <w:bdr w:val="none" w:sz="0" w:space="0" w:color="auto" w:frame="1"/>
          <w:shd w:val="clear" w:color="auto" w:fill="F7F7F8"/>
        </w:rPr>
        <w:t>(</w:t>
      </w:r>
      <w:proofErr w:type="gramEnd"/>
      <w:r w:rsidRPr="00085583">
        <w:rPr>
          <w:rFonts w:ascii="var(--jp-code-font-family)" w:eastAsia="Times New Roman" w:hAnsi="var(--jp-code-font-family)" w:cs="Courier New"/>
          <w:sz w:val="20"/>
          <w:szCs w:val="20"/>
          <w:bdr w:val="none" w:sz="0" w:space="0" w:color="auto" w:frame="1"/>
          <w:shd w:val="clear" w:color="auto" w:fill="F7F7F8"/>
        </w:rPr>
        <w:t xml:space="preserve">int *p </w:t>
      </w:r>
      <w:r w:rsidRPr="00085583">
        <w:rPr>
          <w:rFonts w:ascii="var(--jp-code-font-family)" w:eastAsia="Times New Roman" w:hAnsi="var(--jp-code-font-family)" w:cs="Courier New"/>
          <w:b/>
          <w:bCs/>
          <w:sz w:val="20"/>
          <w:szCs w:val="20"/>
          <w:bdr w:val="none" w:sz="0" w:space="0" w:color="auto" w:frame="1"/>
          <w:shd w:val="clear" w:color="auto" w:fill="F7F7F8"/>
        </w:rPr>
        <w:t>=</w:t>
      </w:r>
      <w:r w:rsidRPr="00085583">
        <w:rPr>
          <w:rFonts w:ascii="var(--jp-code-font-family)" w:eastAsia="Times New Roman" w:hAnsi="var(--jp-code-font-family)" w:cs="Courier New"/>
          <w:sz w:val="20"/>
          <w:szCs w:val="20"/>
          <w:bdr w:val="none" w:sz="0" w:space="0" w:color="auto" w:frame="1"/>
          <w:shd w:val="clear" w:color="auto" w:fill="F7F7F8"/>
        </w:rPr>
        <w:t xml:space="preserve"> NULL) { _p </w:t>
      </w:r>
      <w:r w:rsidRPr="00085583">
        <w:rPr>
          <w:rFonts w:ascii="var(--jp-code-font-family)" w:eastAsia="Times New Roman" w:hAnsi="var(--jp-code-font-family)" w:cs="Courier New"/>
          <w:b/>
          <w:bCs/>
          <w:sz w:val="20"/>
          <w:szCs w:val="20"/>
          <w:bdr w:val="none" w:sz="0" w:space="0" w:color="auto" w:frame="1"/>
          <w:shd w:val="clear" w:color="auto" w:fill="F7F7F8"/>
        </w:rPr>
        <w:t>=</w:t>
      </w:r>
      <w:r w:rsidRPr="00085583">
        <w:rPr>
          <w:rFonts w:ascii="var(--jp-code-font-family)" w:eastAsia="Times New Roman" w:hAnsi="var(--jp-code-font-family)" w:cs="Courier New"/>
          <w:sz w:val="20"/>
          <w:szCs w:val="20"/>
          <w:bdr w:val="none" w:sz="0" w:space="0" w:color="auto" w:frame="1"/>
          <w:shd w:val="clear" w:color="auto" w:fill="F7F7F8"/>
        </w:rPr>
        <w:t xml:space="preserve"> p; }</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085583">
        <w:rPr>
          <w:rFonts w:ascii="var(--jp-code-font-family)" w:eastAsia="Times New Roman" w:hAnsi="var(--jp-code-font-family)" w:cs="Courier New"/>
          <w:sz w:val="20"/>
          <w:szCs w:val="20"/>
          <w:bdr w:val="none" w:sz="0" w:space="0" w:color="auto" w:frame="1"/>
          <w:shd w:val="clear" w:color="auto" w:fill="F7F7F8"/>
        </w:rPr>
        <w:lastRenderedPageBreak/>
        <w:t xml:space="preserve">    ~</w:t>
      </w:r>
      <w:proofErr w:type="spellStart"/>
      <w:proofErr w:type="gramStart"/>
      <w:r w:rsidRPr="00085583">
        <w:rPr>
          <w:rFonts w:ascii="var(--jp-code-font-family)" w:eastAsia="Times New Roman" w:hAnsi="var(--jp-code-font-family)" w:cs="Courier New"/>
          <w:sz w:val="20"/>
          <w:szCs w:val="20"/>
          <w:bdr w:val="none" w:sz="0" w:space="0" w:color="auto" w:frame="1"/>
          <w:shd w:val="clear" w:color="auto" w:fill="F7F7F8"/>
        </w:rPr>
        <w:t>MyInt</w:t>
      </w:r>
      <w:proofErr w:type="spellEnd"/>
      <w:r w:rsidRPr="00085583">
        <w:rPr>
          <w:rFonts w:ascii="var(--jp-code-font-family)" w:eastAsia="Times New Roman" w:hAnsi="var(--jp-code-font-family)" w:cs="Courier New"/>
          <w:sz w:val="20"/>
          <w:szCs w:val="20"/>
          <w:bdr w:val="none" w:sz="0" w:space="0" w:color="auto" w:frame="1"/>
          <w:shd w:val="clear" w:color="auto" w:fill="F7F7F8"/>
        </w:rPr>
        <w:t>(</w:t>
      </w:r>
      <w:proofErr w:type="gramEnd"/>
      <w:r w:rsidRPr="00085583">
        <w:rPr>
          <w:rFonts w:ascii="var(--jp-code-font-family)" w:eastAsia="Times New Roman" w:hAnsi="var(--jp-code-font-family)" w:cs="Courier New"/>
          <w:sz w:val="20"/>
          <w:szCs w:val="20"/>
          <w:bdr w:val="none" w:sz="0" w:space="0" w:color="auto" w:frame="1"/>
          <w:shd w:val="clear" w:color="auto" w:fill="F7F7F8"/>
        </w:rPr>
        <w:t xml:space="preserve">) </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085583">
        <w:rPr>
          <w:rFonts w:ascii="var(--jp-code-font-family)" w:eastAsia="Times New Roman" w:hAnsi="var(--jp-code-font-family)" w:cs="Courier New"/>
          <w:sz w:val="20"/>
          <w:szCs w:val="20"/>
          <w:bdr w:val="none" w:sz="0" w:space="0" w:color="auto" w:frame="1"/>
          <w:shd w:val="clear" w:color="auto" w:fill="F7F7F8"/>
        </w:rPr>
        <w:t xml:space="preserve">    { </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085583">
        <w:rPr>
          <w:rFonts w:ascii="var(--jp-code-font-family)" w:eastAsia="Times New Roman" w:hAnsi="var(--jp-code-font-family)" w:cs="Courier New"/>
          <w:sz w:val="20"/>
          <w:szCs w:val="20"/>
          <w:bdr w:val="none" w:sz="0" w:space="0" w:color="auto" w:frame="1"/>
          <w:shd w:val="clear" w:color="auto" w:fill="F7F7F8"/>
        </w:rPr>
        <w:t xml:space="preserve">        </w:t>
      </w:r>
      <w:proofErr w:type="gramStart"/>
      <w:r w:rsidRPr="00085583">
        <w:rPr>
          <w:rFonts w:ascii="var(--jp-code-font-family)" w:eastAsia="Times New Roman" w:hAnsi="var(--jp-code-font-family)" w:cs="Courier New"/>
          <w:sz w:val="20"/>
          <w:szCs w:val="20"/>
          <w:bdr w:val="none" w:sz="0" w:space="0" w:color="auto" w:frame="1"/>
          <w:shd w:val="clear" w:color="auto" w:fill="F7F7F8"/>
        </w:rPr>
        <w:t>std::</w:t>
      </w:r>
      <w:proofErr w:type="spellStart"/>
      <w:proofErr w:type="gramEnd"/>
      <w:r w:rsidRPr="00085583">
        <w:rPr>
          <w:rFonts w:ascii="var(--jp-code-font-family)" w:eastAsia="Times New Roman" w:hAnsi="var(--jp-code-font-family)" w:cs="Courier New"/>
          <w:sz w:val="20"/>
          <w:szCs w:val="20"/>
          <w:bdr w:val="none" w:sz="0" w:space="0" w:color="auto" w:frame="1"/>
          <w:shd w:val="clear" w:color="auto" w:fill="F7F7F8"/>
        </w:rPr>
        <w:t>cout</w:t>
      </w:r>
      <w:proofErr w:type="spellEnd"/>
      <w:r w:rsidRPr="00085583">
        <w:rPr>
          <w:rFonts w:ascii="var(--jp-code-font-family)" w:eastAsia="Times New Roman" w:hAnsi="var(--jp-code-font-family)" w:cs="Courier New"/>
          <w:sz w:val="20"/>
          <w:szCs w:val="20"/>
          <w:bdr w:val="none" w:sz="0" w:space="0" w:color="auto" w:frame="1"/>
          <w:shd w:val="clear" w:color="auto" w:fill="F7F7F8"/>
        </w:rPr>
        <w:t xml:space="preserve"> </w:t>
      </w:r>
      <w:r w:rsidRPr="00085583">
        <w:rPr>
          <w:rFonts w:ascii="var(--jp-code-font-family)" w:eastAsia="Times New Roman" w:hAnsi="var(--jp-code-font-family)" w:cs="Courier New"/>
          <w:b/>
          <w:bCs/>
          <w:sz w:val="20"/>
          <w:szCs w:val="20"/>
          <w:bdr w:val="none" w:sz="0" w:space="0" w:color="auto" w:frame="1"/>
          <w:shd w:val="clear" w:color="auto" w:fill="F7F7F8"/>
        </w:rPr>
        <w:t>&lt;&lt;</w:t>
      </w:r>
      <w:r w:rsidRPr="00085583">
        <w:rPr>
          <w:rFonts w:ascii="var(--jp-code-font-family)" w:eastAsia="Times New Roman" w:hAnsi="var(--jp-code-font-family)" w:cs="Courier New"/>
          <w:sz w:val="20"/>
          <w:szCs w:val="20"/>
          <w:bdr w:val="none" w:sz="0" w:space="0" w:color="auto" w:frame="1"/>
          <w:shd w:val="clear" w:color="auto" w:fill="F7F7F8"/>
        </w:rPr>
        <w:t xml:space="preserve"> "resource " </w:t>
      </w:r>
      <w:r w:rsidRPr="00085583">
        <w:rPr>
          <w:rFonts w:ascii="var(--jp-code-font-family)" w:eastAsia="Times New Roman" w:hAnsi="var(--jp-code-font-family)" w:cs="Courier New"/>
          <w:b/>
          <w:bCs/>
          <w:sz w:val="20"/>
          <w:szCs w:val="20"/>
          <w:bdr w:val="none" w:sz="0" w:space="0" w:color="auto" w:frame="1"/>
          <w:shd w:val="clear" w:color="auto" w:fill="F7F7F8"/>
        </w:rPr>
        <w:t>&lt;&lt;</w:t>
      </w:r>
      <w:r w:rsidRPr="00085583">
        <w:rPr>
          <w:rFonts w:ascii="var(--jp-code-font-family)" w:eastAsia="Times New Roman" w:hAnsi="var(--jp-code-font-family)" w:cs="Courier New"/>
          <w:sz w:val="20"/>
          <w:szCs w:val="20"/>
          <w:bdr w:val="none" w:sz="0" w:space="0" w:color="auto" w:frame="1"/>
          <w:shd w:val="clear" w:color="auto" w:fill="F7F7F8"/>
        </w:rPr>
        <w:t xml:space="preserve"> </w:t>
      </w:r>
      <w:r w:rsidRPr="00085583">
        <w:rPr>
          <w:rFonts w:ascii="var(--jp-code-font-family)" w:eastAsia="Times New Roman" w:hAnsi="var(--jp-code-font-family)" w:cs="Courier New"/>
          <w:b/>
          <w:bCs/>
          <w:sz w:val="20"/>
          <w:szCs w:val="20"/>
          <w:bdr w:val="none" w:sz="0" w:space="0" w:color="auto" w:frame="1"/>
          <w:shd w:val="clear" w:color="auto" w:fill="F7F7F8"/>
        </w:rPr>
        <w:t>*</w:t>
      </w:r>
      <w:r w:rsidRPr="00085583">
        <w:rPr>
          <w:rFonts w:ascii="var(--jp-code-font-family)" w:eastAsia="Times New Roman" w:hAnsi="var(--jp-code-font-family)" w:cs="Courier New"/>
          <w:sz w:val="20"/>
          <w:szCs w:val="20"/>
          <w:bdr w:val="none" w:sz="0" w:space="0" w:color="auto" w:frame="1"/>
          <w:shd w:val="clear" w:color="auto" w:fill="F7F7F8"/>
        </w:rPr>
        <w:t xml:space="preserve">_p </w:t>
      </w:r>
      <w:r w:rsidRPr="00085583">
        <w:rPr>
          <w:rFonts w:ascii="var(--jp-code-font-family)" w:eastAsia="Times New Roman" w:hAnsi="var(--jp-code-font-family)" w:cs="Courier New"/>
          <w:b/>
          <w:bCs/>
          <w:sz w:val="20"/>
          <w:szCs w:val="20"/>
          <w:bdr w:val="none" w:sz="0" w:space="0" w:color="auto" w:frame="1"/>
          <w:shd w:val="clear" w:color="auto" w:fill="F7F7F8"/>
        </w:rPr>
        <w:t>&lt;&lt;</w:t>
      </w:r>
      <w:r w:rsidRPr="00085583">
        <w:rPr>
          <w:rFonts w:ascii="var(--jp-code-font-family)" w:eastAsia="Times New Roman" w:hAnsi="var(--jp-code-font-family)" w:cs="Courier New"/>
          <w:sz w:val="20"/>
          <w:szCs w:val="20"/>
          <w:bdr w:val="none" w:sz="0" w:space="0" w:color="auto" w:frame="1"/>
          <w:shd w:val="clear" w:color="auto" w:fill="F7F7F8"/>
        </w:rPr>
        <w:t xml:space="preserve"> " deallocated" </w:t>
      </w:r>
      <w:r w:rsidRPr="00085583">
        <w:rPr>
          <w:rFonts w:ascii="var(--jp-code-font-family)" w:eastAsia="Times New Roman" w:hAnsi="var(--jp-code-font-family)" w:cs="Courier New"/>
          <w:b/>
          <w:bCs/>
          <w:sz w:val="20"/>
          <w:szCs w:val="20"/>
          <w:bdr w:val="none" w:sz="0" w:space="0" w:color="auto" w:frame="1"/>
          <w:shd w:val="clear" w:color="auto" w:fill="F7F7F8"/>
        </w:rPr>
        <w:t>&lt;&lt;</w:t>
      </w:r>
      <w:r w:rsidRPr="00085583">
        <w:rPr>
          <w:rFonts w:ascii="var(--jp-code-font-family)" w:eastAsia="Times New Roman" w:hAnsi="var(--jp-code-font-family)" w:cs="Courier New"/>
          <w:sz w:val="20"/>
          <w:szCs w:val="20"/>
          <w:bdr w:val="none" w:sz="0" w:space="0" w:color="auto" w:frame="1"/>
          <w:shd w:val="clear" w:color="auto" w:fill="F7F7F8"/>
        </w:rPr>
        <w:t xml:space="preserve"> std::</w:t>
      </w:r>
      <w:proofErr w:type="spellStart"/>
      <w:r w:rsidRPr="00085583">
        <w:rPr>
          <w:rFonts w:ascii="var(--jp-code-font-family)" w:eastAsia="Times New Roman" w:hAnsi="var(--jp-code-font-family)" w:cs="Courier New"/>
          <w:sz w:val="20"/>
          <w:szCs w:val="20"/>
          <w:bdr w:val="none" w:sz="0" w:space="0" w:color="auto" w:frame="1"/>
          <w:shd w:val="clear" w:color="auto" w:fill="F7F7F8"/>
        </w:rPr>
        <w:t>endl</w:t>
      </w:r>
      <w:proofErr w:type="spellEnd"/>
      <w:r w:rsidRPr="00085583">
        <w:rPr>
          <w:rFonts w:ascii="var(--jp-code-font-family)" w:eastAsia="Times New Roman" w:hAnsi="var(--jp-code-font-family)" w:cs="Courier New"/>
          <w:sz w:val="20"/>
          <w:szCs w:val="20"/>
          <w:bdr w:val="none" w:sz="0" w:space="0" w:color="auto" w:frame="1"/>
          <w:shd w:val="clear" w:color="auto" w:fill="F7F7F8"/>
        </w:rPr>
        <w:t>;</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085583">
        <w:rPr>
          <w:rFonts w:ascii="var(--jp-code-font-family)" w:eastAsia="Times New Roman" w:hAnsi="var(--jp-code-font-family)" w:cs="Courier New"/>
          <w:sz w:val="20"/>
          <w:szCs w:val="20"/>
          <w:bdr w:val="none" w:sz="0" w:space="0" w:color="auto" w:frame="1"/>
          <w:shd w:val="clear" w:color="auto" w:fill="F7F7F8"/>
        </w:rPr>
        <w:t xml:space="preserve">        </w:t>
      </w:r>
      <w:r w:rsidRPr="00085583">
        <w:rPr>
          <w:rFonts w:ascii="var(--jp-code-font-family)" w:eastAsia="Times New Roman" w:hAnsi="var(--jp-code-font-family)" w:cs="Courier New"/>
          <w:b/>
          <w:bCs/>
          <w:sz w:val="20"/>
          <w:szCs w:val="20"/>
          <w:bdr w:val="none" w:sz="0" w:space="0" w:color="auto" w:frame="1"/>
          <w:shd w:val="clear" w:color="auto" w:fill="F7F7F8"/>
        </w:rPr>
        <w:t>delete</w:t>
      </w:r>
      <w:r w:rsidRPr="00085583">
        <w:rPr>
          <w:rFonts w:ascii="var(--jp-code-font-family)" w:eastAsia="Times New Roman" w:hAnsi="var(--jp-code-font-family)" w:cs="Courier New"/>
          <w:sz w:val="20"/>
          <w:szCs w:val="20"/>
          <w:bdr w:val="none" w:sz="0" w:space="0" w:color="auto" w:frame="1"/>
          <w:shd w:val="clear" w:color="auto" w:fill="F7F7F8"/>
        </w:rPr>
        <w:t xml:space="preserve"> _p; </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085583">
        <w:rPr>
          <w:rFonts w:ascii="var(--jp-code-font-family)" w:eastAsia="Times New Roman" w:hAnsi="var(--jp-code-font-family)" w:cs="Courier New"/>
          <w:sz w:val="20"/>
          <w:szCs w:val="20"/>
          <w:bdr w:val="none" w:sz="0" w:space="0" w:color="auto" w:frame="1"/>
          <w:shd w:val="clear" w:color="auto" w:fill="F7F7F8"/>
        </w:rPr>
        <w:t xml:space="preserve">    }</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085583">
        <w:rPr>
          <w:rFonts w:ascii="var(--jp-code-font-family)" w:eastAsia="Times New Roman" w:hAnsi="var(--jp-code-font-family)" w:cs="Courier New"/>
          <w:sz w:val="20"/>
          <w:szCs w:val="20"/>
          <w:bdr w:val="none" w:sz="0" w:space="0" w:color="auto" w:frame="1"/>
          <w:shd w:val="clear" w:color="auto" w:fill="F7F7F8"/>
        </w:rPr>
        <w:t xml:space="preserve">    int </w:t>
      </w:r>
      <w:r w:rsidRPr="00085583">
        <w:rPr>
          <w:rFonts w:ascii="var(--jp-code-font-family)" w:eastAsia="Times New Roman" w:hAnsi="var(--jp-code-font-family)" w:cs="Courier New"/>
          <w:b/>
          <w:bCs/>
          <w:sz w:val="20"/>
          <w:szCs w:val="20"/>
          <w:bdr w:val="none" w:sz="0" w:space="0" w:color="auto" w:frame="1"/>
          <w:shd w:val="clear" w:color="auto" w:fill="F7F7F8"/>
        </w:rPr>
        <w:t>&amp;operator*</w:t>
      </w:r>
      <w:r w:rsidRPr="00085583">
        <w:rPr>
          <w:rFonts w:ascii="var(--jp-code-font-family)" w:eastAsia="Times New Roman" w:hAnsi="var(--jp-code-font-family)" w:cs="Courier New"/>
          <w:sz w:val="20"/>
          <w:szCs w:val="20"/>
          <w:bdr w:val="none" w:sz="0" w:space="0" w:color="auto" w:frame="1"/>
          <w:shd w:val="clear" w:color="auto" w:fill="F7F7F8"/>
        </w:rPr>
        <w:t xml:space="preserve">() </w:t>
      </w:r>
      <w:proofErr w:type="gramStart"/>
      <w:r w:rsidRPr="00085583">
        <w:rPr>
          <w:rFonts w:ascii="var(--jp-code-font-family)" w:eastAsia="Times New Roman" w:hAnsi="var(--jp-code-font-family)" w:cs="Courier New"/>
          <w:sz w:val="20"/>
          <w:szCs w:val="20"/>
          <w:bdr w:val="none" w:sz="0" w:space="0" w:color="auto" w:frame="1"/>
          <w:shd w:val="clear" w:color="auto" w:fill="F7F7F8"/>
        </w:rPr>
        <w:t xml:space="preserve">{ </w:t>
      </w:r>
      <w:r w:rsidRPr="00085583">
        <w:rPr>
          <w:rFonts w:ascii="var(--jp-code-font-family)" w:eastAsia="Times New Roman" w:hAnsi="var(--jp-code-font-family)" w:cs="Courier New"/>
          <w:b/>
          <w:bCs/>
          <w:sz w:val="20"/>
          <w:szCs w:val="20"/>
          <w:bdr w:val="none" w:sz="0" w:space="0" w:color="auto" w:frame="1"/>
          <w:shd w:val="clear" w:color="auto" w:fill="F7F7F8"/>
        </w:rPr>
        <w:t>return</w:t>
      </w:r>
      <w:proofErr w:type="gramEnd"/>
      <w:r w:rsidRPr="00085583">
        <w:rPr>
          <w:rFonts w:ascii="var(--jp-code-font-family)" w:eastAsia="Times New Roman" w:hAnsi="var(--jp-code-font-family)" w:cs="Courier New"/>
          <w:sz w:val="20"/>
          <w:szCs w:val="20"/>
          <w:bdr w:val="none" w:sz="0" w:space="0" w:color="auto" w:frame="1"/>
          <w:shd w:val="clear" w:color="auto" w:fill="F7F7F8"/>
        </w:rPr>
        <w:t xml:space="preserve"> </w:t>
      </w:r>
      <w:r w:rsidRPr="00085583">
        <w:rPr>
          <w:rFonts w:ascii="var(--jp-code-font-family)" w:eastAsia="Times New Roman" w:hAnsi="var(--jp-code-font-family)" w:cs="Courier New"/>
          <w:b/>
          <w:bCs/>
          <w:sz w:val="20"/>
          <w:szCs w:val="20"/>
          <w:bdr w:val="none" w:sz="0" w:space="0" w:color="auto" w:frame="1"/>
          <w:shd w:val="clear" w:color="auto" w:fill="F7F7F8"/>
        </w:rPr>
        <w:t>*</w:t>
      </w:r>
      <w:r w:rsidRPr="00085583">
        <w:rPr>
          <w:rFonts w:ascii="var(--jp-code-font-family)" w:eastAsia="Times New Roman" w:hAnsi="var(--jp-code-font-family)" w:cs="Courier New"/>
          <w:sz w:val="20"/>
          <w:szCs w:val="20"/>
          <w:bdr w:val="none" w:sz="0" w:space="0" w:color="auto" w:frame="1"/>
          <w:shd w:val="clear" w:color="auto" w:fill="F7F7F8"/>
        </w:rPr>
        <w:t xml:space="preserve">_p; } </w:t>
      </w:r>
      <w:r w:rsidRPr="00085583">
        <w:rPr>
          <w:rFonts w:ascii="var(--jp-code-font-family)" w:eastAsia="Times New Roman" w:hAnsi="var(--jp-code-font-family)" w:cs="Courier New"/>
          <w:i/>
          <w:iCs/>
          <w:sz w:val="20"/>
          <w:szCs w:val="20"/>
          <w:bdr w:val="none" w:sz="0" w:space="0" w:color="auto" w:frame="1"/>
          <w:shd w:val="clear" w:color="auto" w:fill="F7F7F8"/>
        </w:rPr>
        <w:t>// // overload dereferencing operator</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1"/>
          <w:szCs w:val="21"/>
        </w:rPr>
      </w:pPr>
      <w:r w:rsidRPr="00085583">
        <w:rPr>
          <w:rFonts w:ascii="var(--jp-code-font-family)" w:eastAsia="Times New Roman" w:hAnsi="var(--jp-code-font-family)" w:cs="Courier New"/>
          <w:sz w:val="20"/>
          <w:szCs w:val="20"/>
          <w:bdr w:val="none" w:sz="0" w:space="0" w:color="auto" w:frame="1"/>
          <w:shd w:val="clear" w:color="auto" w:fill="F7F7F8"/>
        </w:rPr>
        <w:t>};</w:t>
      </w:r>
    </w:p>
    <w:p w:rsidR="00085583" w:rsidRPr="00085583" w:rsidRDefault="00085583" w:rsidP="00085583">
      <w:pPr>
        <w:shd w:val="clear" w:color="auto" w:fill="FFFFFF"/>
        <w:spacing w:after="0" w:line="240" w:lineRule="auto"/>
        <w:rPr>
          <w:rFonts w:ascii="Open Sans" w:eastAsia="Times New Roman" w:hAnsi="Open Sans" w:cs="Open Sans"/>
          <w:sz w:val="24"/>
          <w:szCs w:val="24"/>
        </w:rPr>
      </w:pPr>
      <w:r w:rsidRPr="00085583">
        <w:rPr>
          <w:rFonts w:ascii="Open Sans" w:eastAsia="Times New Roman" w:hAnsi="Open Sans" w:cs="Open Sans"/>
          <w:sz w:val="24"/>
          <w:szCs w:val="24"/>
        </w:rPr>
        <w:t>In this example, the constructor of class </w:t>
      </w:r>
      <w:proofErr w:type="spellStart"/>
      <w:r w:rsidRPr="00085583">
        <w:rPr>
          <w:rFonts w:ascii="var(--jp-code-font-family)" w:eastAsia="Times New Roman" w:hAnsi="var(--jp-code-font-family)" w:cs="Courier New"/>
          <w:sz w:val="20"/>
          <w:szCs w:val="20"/>
          <w:bdr w:val="none" w:sz="0" w:space="0" w:color="auto" w:frame="1"/>
        </w:rPr>
        <w:t>MyInt</w:t>
      </w:r>
      <w:proofErr w:type="spellEnd"/>
      <w:r w:rsidRPr="00085583">
        <w:rPr>
          <w:rFonts w:ascii="Open Sans" w:eastAsia="Times New Roman" w:hAnsi="Open Sans" w:cs="Open Sans"/>
          <w:sz w:val="24"/>
          <w:szCs w:val="24"/>
        </w:rPr>
        <w:t> takes a pointer to a memory resource. When the destructor of a </w:t>
      </w:r>
      <w:proofErr w:type="spellStart"/>
      <w:r w:rsidRPr="00085583">
        <w:rPr>
          <w:rFonts w:ascii="var(--jp-code-font-family)" w:eastAsia="Times New Roman" w:hAnsi="var(--jp-code-font-family)" w:cs="Courier New"/>
          <w:sz w:val="20"/>
          <w:szCs w:val="20"/>
          <w:bdr w:val="none" w:sz="0" w:space="0" w:color="auto" w:frame="1"/>
        </w:rPr>
        <w:t>MyInt</w:t>
      </w:r>
      <w:proofErr w:type="spellEnd"/>
      <w:r w:rsidRPr="00085583">
        <w:rPr>
          <w:rFonts w:ascii="Open Sans" w:eastAsia="Times New Roman" w:hAnsi="Open Sans" w:cs="Open Sans"/>
          <w:sz w:val="24"/>
          <w:szCs w:val="24"/>
        </w:rPr>
        <w:t> object is called, the resource is deleted from memory - which makes </w:t>
      </w:r>
      <w:proofErr w:type="spellStart"/>
      <w:r w:rsidRPr="00085583">
        <w:rPr>
          <w:rFonts w:ascii="var(--jp-code-font-family)" w:eastAsia="Times New Roman" w:hAnsi="var(--jp-code-font-family)" w:cs="Courier New"/>
          <w:sz w:val="20"/>
          <w:szCs w:val="20"/>
          <w:bdr w:val="none" w:sz="0" w:space="0" w:color="auto" w:frame="1"/>
        </w:rPr>
        <w:t>MyInt</w:t>
      </w:r>
      <w:proofErr w:type="spellEnd"/>
      <w:r w:rsidRPr="00085583">
        <w:rPr>
          <w:rFonts w:ascii="Open Sans" w:eastAsia="Times New Roman" w:hAnsi="Open Sans" w:cs="Open Sans"/>
          <w:sz w:val="24"/>
          <w:szCs w:val="24"/>
        </w:rPr>
        <w:t> an RAII memory management class. Also, the </w:t>
      </w:r>
      <w:r w:rsidRPr="00085583">
        <w:rPr>
          <w:rFonts w:ascii="var(--jp-code-font-family)" w:eastAsia="Times New Roman" w:hAnsi="var(--jp-code-font-family)" w:cs="Courier New"/>
          <w:sz w:val="20"/>
          <w:szCs w:val="20"/>
          <w:bdr w:val="none" w:sz="0" w:space="0" w:color="auto" w:frame="1"/>
        </w:rPr>
        <w:t>*</w:t>
      </w:r>
      <w:r w:rsidRPr="00085583">
        <w:rPr>
          <w:rFonts w:ascii="Open Sans" w:eastAsia="Times New Roman" w:hAnsi="Open Sans" w:cs="Open Sans"/>
          <w:sz w:val="24"/>
          <w:szCs w:val="24"/>
        </w:rPr>
        <w:t> operator is overloaded which enables us to dereference </w:t>
      </w:r>
      <w:proofErr w:type="spellStart"/>
      <w:r w:rsidRPr="00085583">
        <w:rPr>
          <w:rFonts w:ascii="var(--jp-code-font-family)" w:eastAsia="Times New Roman" w:hAnsi="var(--jp-code-font-family)" w:cs="Courier New"/>
          <w:sz w:val="20"/>
          <w:szCs w:val="20"/>
          <w:bdr w:val="none" w:sz="0" w:space="0" w:color="auto" w:frame="1"/>
        </w:rPr>
        <w:t>MyInt</w:t>
      </w:r>
      <w:proofErr w:type="spellEnd"/>
      <w:r w:rsidRPr="00085583">
        <w:rPr>
          <w:rFonts w:ascii="Open Sans" w:eastAsia="Times New Roman" w:hAnsi="Open Sans" w:cs="Open Sans"/>
          <w:sz w:val="24"/>
          <w:szCs w:val="24"/>
        </w:rPr>
        <w:t> objects in the same manner as with raw pointers. Let us therefore slightly alter our code example from above to see how we can properly use this new construct:</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085583">
        <w:rPr>
          <w:rFonts w:ascii="var(--jp-code-font-family)" w:eastAsia="Times New Roman" w:hAnsi="var(--jp-code-font-family)" w:cs="Courier New"/>
          <w:sz w:val="20"/>
          <w:szCs w:val="20"/>
          <w:bdr w:val="none" w:sz="0" w:space="0" w:color="auto" w:frame="1"/>
          <w:shd w:val="clear" w:color="auto" w:fill="F7F7F8"/>
        </w:rPr>
        <w:t xml:space="preserve">int </w:t>
      </w:r>
      <w:proofErr w:type="gramStart"/>
      <w:r w:rsidRPr="00085583">
        <w:rPr>
          <w:rFonts w:ascii="var(--jp-code-font-family)" w:eastAsia="Times New Roman" w:hAnsi="var(--jp-code-font-family)" w:cs="Courier New"/>
          <w:sz w:val="20"/>
          <w:szCs w:val="20"/>
          <w:bdr w:val="none" w:sz="0" w:space="0" w:color="auto" w:frame="1"/>
          <w:shd w:val="clear" w:color="auto" w:fill="F7F7F8"/>
        </w:rPr>
        <w:t>main(</w:t>
      </w:r>
      <w:proofErr w:type="gramEnd"/>
      <w:r w:rsidRPr="00085583">
        <w:rPr>
          <w:rFonts w:ascii="var(--jp-code-font-family)" w:eastAsia="Times New Roman" w:hAnsi="var(--jp-code-font-family)" w:cs="Courier New"/>
          <w:sz w:val="20"/>
          <w:szCs w:val="20"/>
          <w:bdr w:val="none" w:sz="0" w:space="0" w:color="auto" w:frame="1"/>
          <w:shd w:val="clear" w:color="auto" w:fill="F7F7F8"/>
        </w:rPr>
        <w:t>)</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085583">
        <w:rPr>
          <w:rFonts w:ascii="var(--jp-code-font-family)" w:eastAsia="Times New Roman" w:hAnsi="var(--jp-code-font-family)" w:cs="Courier New"/>
          <w:sz w:val="20"/>
          <w:szCs w:val="20"/>
          <w:bdr w:val="none" w:sz="0" w:space="0" w:color="auto" w:frame="1"/>
          <w:shd w:val="clear" w:color="auto" w:fill="F7F7F8"/>
        </w:rPr>
        <w:t>{</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085583">
        <w:rPr>
          <w:rFonts w:ascii="var(--jp-code-font-family)" w:eastAsia="Times New Roman" w:hAnsi="var(--jp-code-font-family)" w:cs="Courier New"/>
          <w:sz w:val="20"/>
          <w:szCs w:val="20"/>
          <w:bdr w:val="none" w:sz="0" w:space="0" w:color="auto" w:frame="1"/>
          <w:shd w:val="clear" w:color="auto" w:fill="F7F7F8"/>
        </w:rPr>
        <w:t xml:space="preserve">    double </w:t>
      </w:r>
      <w:proofErr w:type="gramStart"/>
      <w:r w:rsidRPr="00085583">
        <w:rPr>
          <w:rFonts w:ascii="var(--jp-code-font-family)" w:eastAsia="Times New Roman" w:hAnsi="var(--jp-code-font-family)" w:cs="Courier New"/>
          <w:sz w:val="20"/>
          <w:szCs w:val="20"/>
          <w:bdr w:val="none" w:sz="0" w:space="0" w:color="auto" w:frame="1"/>
          <w:shd w:val="clear" w:color="auto" w:fill="F7F7F8"/>
        </w:rPr>
        <w:t>den[</w:t>
      </w:r>
      <w:proofErr w:type="gramEnd"/>
      <w:r w:rsidRPr="00085583">
        <w:rPr>
          <w:rFonts w:ascii="var(--jp-code-font-family)" w:eastAsia="Times New Roman" w:hAnsi="var(--jp-code-font-family)" w:cs="Courier New"/>
          <w:sz w:val="20"/>
          <w:szCs w:val="20"/>
          <w:bdr w:val="none" w:sz="0" w:space="0" w:color="auto" w:frame="1"/>
          <w:shd w:val="clear" w:color="auto" w:fill="F7F7F8"/>
        </w:rPr>
        <w:t xml:space="preserve">] </w:t>
      </w:r>
      <w:r w:rsidRPr="00085583">
        <w:rPr>
          <w:rFonts w:ascii="var(--jp-code-font-family)" w:eastAsia="Times New Roman" w:hAnsi="var(--jp-code-font-family)" w:cs="Courier New"/>
          <w:b/>
          <w:bCs/>
          <w:sz w:val="20"/>
          <w:szCs w:val="20"/>
          <w:bdr w:val="none" w:sz="0" w:space="0" w:color="auto" w:frame="1"/>
          <w:shd w:val="clear" w:color="auto" w:fill="F7F7F8"/>
        </w:rPr>
        <w:t>=</w:t>
      </w:r>
      <w:r w:rsidRPr="00085583">
        <w:rPr>
          <w:rFonts w:ascii="var(--jp-code-font-family)" w:eastAsia="Times New Roman" w:hAnsi="var(--jp-code-font-family)" w:cs="Courier New"/>
          <w:sz w:val="20"/>
          <w:szCs w:val="20"/>
          <w:bdr w:val="none" w:sz="0" w:space="0" w:color="auto" w:frame="1"/>
          <w:shd w:val="clear" w:color="auto" w:fill="F7F7F8"/>
        </w:rPr>
        <w:t xml:space="preserve"> {1.0, 2.0, 3.0, 4.0, 5.0};</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085583">
        <w:rPr>
          <w:rFonts w:ascii="var(--jp-code-font-family)" w:eastAsia="Times New Roman" w:hAnsi="var(--jp-code-font-family)" w:cs="Courier New"/>
          <w:sz w:val="20"/>
          <w:szCs w:val="20"/>
          <w:bdr w:val="none" w:sz="0" w:space="0" w:color="auto" w:frame="1"/>
          <w:shd w:val="clear" w:color="auto" w:fill="F7F7F8"/>
        </w:rPr>
        <w:t xml:space="preserve">    </w:t>
      </w:r>
      <w:r w:rsidRPr="00085583">
        <w:rPr>
          <w:rFonts w:ascii="var(--jp-code-font-family)" w:eastAsia="Times New Roman" w:hAnsi="var(--jp-code-font-family)" w:cs="Courier New"/>
          <w:b/>
          <w:bCs/>
          <w:sz w:val="20"/>
          <w:szCs w:val="20"/>
          <w:bdr w:val="none" w:sz="0" w:space="0" w:color="auto" w:frame="1"/>
          <w:shd w:val="clear" w:color="auto" w:fill="F7F7F8"/>
        </w:rPr>
        <w:t>for</w:t>
      </w:r>
      <w:r w:rsidRPr="00085583">
        <w:rPr>
          <w:rFonts w:ascii="var(--jp-code-font-family)" w:eastAsia="Times New Roman" w:hAnsi="var(--jp-code-font-family)" w:cs="Courier New"/>
          <w:sz w:val="20"/>
          <w:szCs w:val="20"/>
          <w:bdr w:val="none" w:sz="0" w:space="0" w:color="auto" w:frame="1"/>
          <w:shd w:val="clear" w:color="auto" w:fill="F7F7F8"/>
        </w:rPr>
        <w:t xml:space="preserve"> (</w:t>
      </w:r>
      <w:proofErr w:type="spellStart"/>
      <w:r w:rsidRPr="00085583">
        <w:rPr>
          <w:rFonts w:ascii="var(--jp-code-font-family)" w:eastAsia="Times New Roman" w:hAnsi="var(--jp-code-font-family)" w:cs="Courier New"/>
          <w:sz w:val="20"/>
          <w:szCs w:val="20"/>
          <w:bdr w:val="none" w:sz="0" w:space="0" w:color="auto" w:frame="1"/>
          <w:shd w:val="clear" w:color="auto" w:fill="F7F7F8"/>
        </w:rPr>
        <w:t>size_t</w:t>
      </w:r>
      <w:proofErr w:type="spellEnd"/>
      <w:r w:rsidRPr="00085583">
        <w:rPr>
          <w:rFonts w:ascii="var(--jp-code-font-family)" w:eastAsia="Times New Roman" w:hAnsi="var(--jp-code-font-family)" w:cs="Courier New"/>
          <w:sz w:val="20"/>
          <w:szCs w:val="20"/>
          <w:bdr w:val="none" w:sz="0" w:space="0" w:color="auto" w:frame="1"/>
          <w:shd w:val="clear" w:color="auto" w:fill="F7F7F8"/>
        </w:rPr>
        <w:t xml:space="preserve"> I </w:t>
      </w:r>
      <w:r w:rsidRPr="00085583">
        <w:rPr>
          <w:rFonts w:ascii="var(--jp-code-font-family)" w:eastAsia="Times New Roman" w:hAnsi="var(--jp-code-font-family)" w:cs="Courier New"/>
          <w:b/>
          <w:bCs/>
          <w:sz w:val="20"/>
          <w:szCs w:val="20"/>
          <w:bdr w:val="none" w:sz="0" w:space="0" w:color="auto" w:frame="1"/>
          <w:shd w:val="clear" w:color="auto" w:fill="F7F7F8"/>
        </w:rPr>
        <w:t>=</w:t>
      </w:r>
      <w:r w:rsidRPr="00085583">
        <w:rPr>
          <w:rFonts w:ascii="var(--jp-code-font-family)" w:eastAsia="Times New Roman" w:hAnsi="var(--jp-code-font-family)" w:cs="Courier New"/>
          <w:sz w:val="20"/>
          <w:szCs w:val="20"/>
          <w:bdr w:val="none" w:sz="0" w:space="0" w:color="auto" w:frame="1"/>
          <w:shd w:val="clear" w:color="auto" w:fill="F7F7F8"/>
        </w:rPr>
        <w:t xml:space="preserve"> 0; I </w:t>
      </w:r>
      <w:r w:rsidRPr="00085583">
        <w:rPr>
          <w:rFonts w:ascii="var(--jp-code-font-family)" w:eastAsia="Times New Roman" w:hAnsi="var(--jp-code-font-family)" w:cs="Courier New"/>
          <w:b/>
          <w:bCs/>
          <w:sz w:val="20"/>
          <w:szCs w:val="20"/>
          <w:bdr w:val="none" w:sz="0" w:space="0" w:color="auto" w:frame="1"/>
          <w:shd w:val="clear" w:color="auto" w:fill="F7F7F8"/>
        </w:rPr>
        <w:t>&lt;</w:t>
      </w:r>
      <w:r w:rsidRPr="00085583">
        <w:rPr>
          <w:rFonts w:ascii="var(--jp-code-font-family)" w:eastAsia="Times New Roman" w:hAnsi="var(--jp-code-font-family)" w:cs="Courier New"/>
          <w:sz w:val="20"/>
          <w:szCs w:val="20"/>
          <w:bdr w:val="none" w:sz="0" w:space="0" w:color="auto" w:frame="1"/>
          <w:shd w:val="clear" w:color="auto" w:fill="F7F7F8"/>
        </w:rPr>
        <w:t xml:space="preserve"> 5; </w:t>
      </w:r>
      <w:r w:rsidRPr="00085583">
        <w:rPr>
          <w:rFonts w:ascii="var(--jp-code-font-family)" w:eastAsia="Times New Roman" w:hAnsi="var(--jp-code-font-family)" w:cs="Courier New"/>
          <w:b/>
          <w:bCs/>
          <w:sz w:val="20"/>
          <w:szCs w:val="20"/>
          <w:bdr w:val="none" w:sz="0" w:space="0" w:color="auto" w:frame="1"/>
          <w:shd w:val="clear" w:color="auto" w:fill="F7F7F8"/>
        </w:rPr>
        <w:t>++</w:t>
      </w:r>
      <w:r w:rsidRPr="00085583">
        <w:rPr>
          <w:rFonts w:ascii="var(--jp-code-font-family)" w:eastAsia="Times New Roman" w:hAnsi="var(--jp-code-font-family)" w:cs="Courier New"/>
          <w:sz w:val="20"/>
          <w:szCs w:val="20"/>
          <w:bdr w:val="none" w:sz="0" w:space="0" w:color="auto" w:frame="1"/>
          <w:shd w:val="clear" w:color="auto" w:fill="F7F7F8"/>
        </w:rPr>
        <w:t>i)</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085583">
        <w:rPr>
          <w:rFonts w:ascii="var(--jp-code-font-family)" w:eastAsia="Times New Roman" w:hAnsi="var(--jp-code-font-family)" w:cs="Courier New"/>
          <w:sz w:val="20"/>
          <w:szCs w:val="20"/>
          <w:bdr w:val="none" w:sz="0" w:space="0" w:color="auto" w:frame="1"/>
          <w:shd w:val="clear" w:color="auto" w:fill="F7F7F8"/>
        </w:rPr>
        <w:t xml:space="preserve">    {</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085583">
        <w:rPr>
          <w:rFonts w:ascii="var(--jp-code-font-family)" w:eastAsia="Times New Roman" w:hAnsi="var(--jp-code-font-family)" w:cs="Courier New"/>
          <w:sz w:val="20"/>
          <w:szCs w:val="20"/>
          <w:bdr w:val="none" w:sz="0" w:space="0" w:color="auto" w:frame="1"/>
          <w:shd w:val="clear" w:color="auto" w:fill="F7F7F8"/>
        </w:rPr>
        <w:t xml:space="preserve">        </w:t>
      </w:r>
      <w:r w:rsidRPr="00085583">
        <w:rPr>
          <w:rFonts w:ascii="var(--jp-code-font-family)" w:eastAsia="Times New Roman" w:hAnsi="var(--jp-code-font-family)" w:cs="Courier New"/>
          <w:i/>
          <w:iCs/>
          <w:sz w:val="20"/>
          <w:szCs w:val="20"/>
          <w:bdr w:val="none" w:sz="0" w:space="0" w:color="auto" w:frame="1"/>
          <w:shd w:val="clear" w:color="auto" w:fill="F7F7F8"/>
        </w:rPr>
        <w:t>// allocate the resource on the stack</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085583">
        <w:rPr>
          <w:rFonts w:ascii="var(--jp-code-font-family)" w:eastAsia="Times New Roman" w:hAnsi="var(--jp-code-font-family)" w:cs="Courier New"/>
          <w:sz w:val="20"/>
          <w:szCs w:val="20"/>
          <w:bdr w:val="none" w:sz="0" w:space="0" w:color="auto" w:frame="1"/>
          <w:shd w:val="clear" w:color="auto" w:fill="F7F7F8"/>
        </w:rPr>
        <w:t xml:space="preserve">        </w:t>
      </w:r>
      <w:proofErr w:type="spellStart"/>
      <w:r w:rsidRPr="00085583">
        <w:rPr>
          <w:rFonts w:ascii="var(--jp-code-font-family)" w:eastAsia="Times New Roman" w:hAnsi="var(--jp-code-font-family)" w:cs="Courier New"/>
          <w:sz w:val="20"/>
          <w:szCs w:val="20"/>
          <w:bdr w:val="none" w:sz="0" w:space="0" w:color="auto" w:frame="1"/>
          <w:shd w:val="clear" w:color="auto" w:fill="F7F7F8"/>
        </w:rPr>
        <w:t>MyInt</w:t>
      </w:r>
      <w:proofErr w:type="spellEnd"/>
      <w:r w:rsidRPr="00085583">
        <w:rPr>
          <w:rFonts w:ascii="var(--jp-code-font-family)" w:eastAsia="Times New Roman" w:hAnsi="var(--jp-code-font-family)" w:cs="Courier New"/>
          <w:sz w:val="20"/>
          <w:szCs w:val="20"/>
          <w:bdr w:val="none" w:sz="0" w:space="0" w:color="auto" w:frame="1"/>
          <w:shd w:val="clear" w:color="auto" w:fill="F7F7F8"/>
        </w:rPr>
        <w:t xml:space="preserve"> </w:t>
      </w:r>
      <w:proofErr w:type="spellStart"/>
      <w:proofErr w:type="gramStart"/>
      <w:r w:rsidRPr="00085583">
        <w:rPr>
          <w:rFonts w:ascii="var(--jp-code-font-family)" w:eastAsia="Times New Roman" w:hAnsi="var(--jp-code-font-family)" w:cs="Courier New"/>
          <w:sz w:val="20"/>
          <w:szCs w:val="20"/>
          <w:bdr w:val="none" w:sz="0" w:space="0" w:color="auto" w:frame="1"/>
          <w:shd w:val="clear" w:color="auto" w:fill="F7F7F8"/>
        </w:rPr>
        <w:t>en</w:t>
      </w:r>
      <w:proofErr w:type="spellEnd"/>
      <w:r w:rsidRPr="00085583">
        <w:rPr>
          <w:rFonts w:ascii="var(--jp-code-font-family)" w:eastAsia="Times New Roman" w:hAnsi="var(--jp-code-font-family)" w:cs="Courier New"/>
          <w:sz w:val="20"/>
          <w:szCs w:val="20"/>
          <w:bdr w:val="none" w:sz="0" w:space="0" w:color="auto" w:frame="1"/>
          <w:shd w:val="clear" w:color="auto" w:fill="F7F7F8"/>
        </w:rPr>
        <w:t>(</w:t>
      </w:r>
      <w:proofErr w:type="gramEnd"/>
      <w:r w:rsidRPr="00085583">
        <w:rPr>
          <w:rFonts w:ascii="var(--jp-code-font-family)" w:eastAsia="Times New Roman" w:hAnsi="var(--jp-code-font-family)" w:cs="Courier New"/>
          <w:b/>
          <w:bCs/>
          <w:sz w:val="20"/>
          <w:szCs w:val="20"/>
          <w:bdr w:val="none" w:sz="0" w:space="0" w:color="auto" w:frame="1"/>
          <w:shd w:val="clear" w:color="auto" w:fill="F7F7F8"/>
        </w:rPr>
        <w:t>new</w:t>
      </w:r>
      <w:r w:rsidRPr="00085583">
        <w:rPr>
          <w:rFonts w:ascii="var(--jp-code-font-family)" w:eastAsia="Times New Roman" w:hAnsi="var(--jp-code-font-family)" w:cs="Courier New"/>
          <w:sz w:val="20"/>
          <w:szCs w:val="20"/>
          <w:bdr w:val="none" w:sz="0" w:space="0" w:color="auto" w:frame="1"/>
          <w:shd w:val="clear" w:color="auto" w:fill="F7F7F8"/>
        </w:rPr>
        <w:t xml:space="preserve"> int(i));</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085583">
        <w:rPr>
          <w:rFonts w:ascii="var(--jp-code-font-family)" w:eastAsia="Times New Roman" w:hAnsi="var(--jp-code-font-family)" w:cs="Courier New"/>
          <w:sz w:val="20"/>
          <w:szCs w:val="20"/>
          <w:bdr w:val="none" w:sz="0" w:space="0" w:color="auto" w:frame="1"/>
          <w:shd w:val="clear" w:color="auto" w:fill="F7F7F8"/>
        </w:rPr>
        <w:t xml:space="preserve">        </w:t>
      </w:r>
      <w:r w:rsidRPr="00085583">
        <w:rPr>
          <w:rFonts w:ascii="var(--jp-code-font-family)" w:eastAsia="Times New Roman" w:hAnsi="var(--jp-code-font-family)" w:cs="Courier New"/>
          <w:i/>
          <w:iCs/>
          <w:sz w:val="20"/>
          <w:szCs w:val="20"/>
          <w:bdr w:val="none" w:sz="0" w:space="0" w:color="auto" w:frame="1"/>
          <w:shd w:val="clear" w:color="auto" w:fill="F7F7F8"/>
        </w:rPr>
        <w:t>// use the resource</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085583">
        <w:rPr>
          <w:rFonts w:ascii="var(--jp-code-font-family)" w:eastAsia="Times New Roman" w:hAnsi="var(--jp-code-font-family)" w:cs="Courier New"/>
          <w:sz w:val="20"/>
          <w:szCs w:val="20"/>
          <w:bdr w:val="none" w:sz="0" w:space="0" w:color="auto" w:frame="1"/>
          <w:shd w:val="clear" w:color="auto" w:fill="F7F7F8"/>
        </w:rPr>
        <w:t xml:space="preserve">        </w:t>
      </w:r>
      <w:proofErr w:type="gramStart"/>
      <w:r w:rsidRPr="00085583">
        <w:rPr>
          <w:rFonts w:ascii="var(--jp-code-font-family)" w:eastAsia="Times New Roman" w:hAnsi="var(--jp-code-font-family)" w:cs="Courier New"/>
          <w:sz w:val="20"/>
          <w:szCs w:val="20"/>
          <w:bdr w:val="none" w:sz="0" w:space="0" w:color="auto" w:frame="1"/>
          <w:shd w:val="clear" w:color="auto" w:fill="F7F7F8"/>
        </w:rPr>
        <w:t>std::</w:t>
      </w:r>
      <w:proofErr w:type="spellStart"/>
      <w:proofErr w:type="gramEnd"/>
      <w:r w:rsidRPr="00085583">
        <w:rPr>
          <w:rFonts w:ascii="var(--jp-code-font-family)" w:eastAsia="Times New Roman" w:hAnsi="var(--jp-code-font-family)" w:cs="Courier New"/>
          <w:sz w:val="20"/>
          <w:szCs w:val="20"/>
          <w:bdr w:val="none" w:sz="0" w:space="0" w:color="auto" w:frame="1"/>
          <w:shd w:val="clear" w:color="auto" w:fill="F7F7F8"/>
        </w:rPr>
        <w:t>cout</w:t>
      </w:r>
      <w:proofErr w:type="spellEnd"/>
      <w:r w:rsidRPr="00085583">
        <w:rPr>
          <w:rFonts w:ascii="var(--jp-code-font-family)" w:eastAsia="Times New Roman" w:hAnsi="var(--jp-code-font-family)" w:cs="Courier New"/>
          <w:sz w:val="20"/>
          <w:szCs w:val="20"/>
          <w:bdr w:val="none" w:sz="0" w:space="0" w:color="auto" w:frame="1"/>
          <w:shd w:val="clear" w:color="auto" w:fill="F7F7F8"/>
        </w:rPr>
        <w:t xml:space="preserve"> </w:t>
      </w:r>
      <w:r w:rsidRPr="00085583">
        <w:rPr>
          <w:rFonts w:ascii="var(--jp-code-font-family)" w:eastAsia="Times New Roman" w:hAnsi="var(--jp-code-font-family)" w:cs="Courier New"/>
          <w:b/>
          <w:bCs/>
          <w:sz w:val="20"/>
          <w:szCs w:val="20"/>
          <w:bdr w:val="none" w:sz="0" w:space="0" w:color="auto" w:frame="1"/>
          <w:shd w:val="clear" w:color="auto" w:fill="F7F7F8"/>
        </w:rPr>
        <w:t>&lt;&lt;</w:t>
      </w:r>
      <w:r w:rsidRPr="00085583">
        <w:rPr>
          <w:rFonts w:ascii="var(--jp-code-font-family)" w:eastAsia="Times New Roman" w:hAnsi="var(--jp-code-font-family)" w:cs="Courier New"/>
          <w:sz w:val="20"/>
          <w:szCs w:val="20"/>
          <w:bdr w:val="none" w:sz="0" w:space="0" w:color="auto" w:frame="1"/>
          <w:shd w:val="clear" w:color="auto" w:fill="F7F7F8"/>
        </w:rPr>
        <w:t xml:space="preserve"> </w:t>
      </w:r>
      <w:r w:rsidRPr="00085583">
        <w:rPr>
          <w:rFonts w:ascii="var(--jp-code-font-family)" w:eastAsia="Times New Roman" w:hAnsi="var(--jp-code-font-family)" w:cs="Courier New"/>
          <w:b/>
          <w:bCs/>
          <w:sz w:val="20"/>
          <w:szCs w:val="20"/>
          <w:bdr w:val="none" w:sz="0" w:space="0" w:color="auto" w:frame="1"/>
          <w:shd w:val="clear" w:color="auto" w:fill="F7F7F8"/>
        </w:rPr>
        <w:t>*</w:t>
      </w:r>
      <w:proofErr w:type="spellStart"/>
      <w:r w:rsidRPr="00085583">
        <w:rPr>
          <w:rFonts w:ascii="var(--jp-code-font-family)" w:eastAsia="Times New Roman" w:hAnsi="var(--jp-code-font-family)" w:cs="Courier New"/>
          <w:sz w:val="20"/>
          <w:szCs w:val="20"/>
          <w:bdr w:val="none" w:sz="0" w:space="0" w:color="auto" w:frame="1"/>
          <w:shd w:val="clear" w:color="auto" w:fill="F7F7F8"/>
        </w:rPr>
        <w:t>en</w:t>
      </w:r>
      <w:proofErr w:type="spellEnd"/>
      <w:r w:rsidRPr="00085583">
        <w:rPr>
          <w:rFonts w:ascii="var(--jp-code-font-family)" w:eastAsia="Times New Roman" w:hAnsi="var(--jp-code-font-family)" w:cs="Courier New"/>
          <w:sz w:val="20"/>
          <w:szCs w:val="20"/>
          <w:bdr w:val="none" w:sz="0" w:space="0" w:color="auto" w:frame="1"/>
          <w:shd w:val="clear" w:color="auto" w:fill="F7F7F8"/>
        </w:rPr>
        <w:t xml:space="preserve"> </w:t>
      </w:r>
      <w:r w:rsidRPr="00085583">
        <w:rPr>
          <w:rFonts w:ascii="var(--jp-code-font-family)" w:eastAsia="Times New Roman" w:hAnsi="var(--jp-code-font-family)" w:cs="Courier New"/>
          <w:b/>
          <w:bCs/>
          <w:sz w:val="20"/>
          <w:szCs w:val="20"/>
          <w:bdr w:val="none" w:sz="0" w:space="0" w:color="auto" w:frame="1"/>
          <w:shd w:val="clear" w:color="auto" w:fill="F7F7F8"/>
        </w:rPr>
        <w:t>&lt;&lt;</w:t>
      </w:r>
      <w:r w:rsidRPr="00085583">
        <w:rPr>
          <w:rFonts w:ascii="var(--jp-code-font-family)" w:eastAsia="Times New Roman" w:hAnsi="var(--jp-code-font-family)" w:cs="Courier New"/>
          <w:sz w:val="20"/>
          <w:szCs w:val="20"/>
          <w:bdr w:val="none" w:sz="0" w:space="0" w:color="auto" w:frame="1"/>
          <w:shd w:val="clear" w:color="auto" w:fill="F7F7F8"/>
        </w:rPr>
        <w:t xml:space="preserve"> "/" </w:t>
      </w:r>
      <w:r w:rsidRPr="00085583">
        <w:rPr>
          <w:rFonts w:ascii="var(--jp-code-font-family)" w:eastAsia="Times New Roman" w:hAnsi="var(--jp-code-font-family)" w:cs="Courier New"/>
          <w:b/>
          <w:bCs/>
          <w:sz w:val="20"/>
          <w:szCs w:val="20"/>
          <w:bdr w:val="none" w:sz="0" w:space="0" w:color="auto" w:frame="1"/>
          <w:shd w:val="clear" w:color="auto" w:fill="F7F7F8"/>
        </w:rPr>
        <w:t>&lt;&lt;</w:t>
      </w:r>
      <w:r w:rsidRPr="00085583">
        <w:rPr>
          <w:rFonts w:ascii="var(--jp-code-font-family)" w:eastAsia="Times New Roman" w:hAnsi="var(--jp-code-font-family)" w:cs="Courier New"/>
          <w:sz w:val="20"/>
          <w:szCs w:val="20"/>
          <w:bdr w:val="none" w:sz="0" w:space="0" w:color="auto" w:frame="1"/>
          <w:shd w:val="clear" w:color="auto" w:fill="F7F7F8"/>
        </w:rPr>
        <w:t xml:space="preserve"> den[i] </w:t>
      </w:r>
      <w:r w:rsidRPr="00085583">
        <w:rPr>
          <w:rFonts w:ascii="var(--jp-code-font-family)" w:eastAsia="Times New Roman" w:hAnsi="var(--jp-code-font-family)" w:cs="Courier New"/>
          <w:b/>
          <w:bCs/>
          <w:sz w:val="20"/>
          <w:szCs w:val="20"/>
          <w:bdr w:val="none" w:sz="0" w:space="0" w:color="auto" w:frame="1"/>
          <w:shd w:val="clear" w:color="auto" w:fill="F7F7F8"/>
        </w:rPr>
        <w:t>&lt;&lt;</w:t>
      </w:r>
      <w:r w:rsidRPr="00085583">
        <w:rPr>
          <w:rFonts w:ascii="var(--jp-code-font-family)" w:eastAsia="Times New Roman" w:hAnsi="var(--jp-code-font-family)" w:cs="Courier New"/>
          <w:sz w:val="20"/>
          <w:szCs w:val="20"/>
          <w:bdr w:val="none" w:sz="0" w:space="0" w:color="auto" w:frame="1"/>
          <w:shd w:val="clear" w:color="auto" w:fill="F7F7F8"/>
        </w:rPr>
        <w:t xml:space="preserve"> " = " </w:t>
      </w:r>
      <w:r w:rsidRPr="00085583">
        <w:rPr>
          <w:rFonts w:ascii="var(--jp-code-font-family)" w:eastAsia="Times New Roman" w:hAnsi="var(--jp-code-font-family)" w:cs="Courier New"/>
          <w:b/>
          <w:bCs/>
          <w:sz w:val="20"/>
          <w:szCs w:val="20"/>
          <w:bdr w:val="none" w:sz="0" w:space="0" w:color="auto" w:frame="1"/>
          <w:shd w:val="clear" w:color="auto" w:fill="F7F7F8"/>
        </w:rPr>
        <w:t>&lt;&lt;</w:t>
      </w:r>
      <w:r w:rsidRPr="00085583">
        <w:rPr>
          <w:rFonts w:ascii="var(--jp-code-font-family)" w:eastAsia="Times New Roman" w:hAnsi="var(--jp-code-font-family)" w:cs="Courier New"/>
          <w:sz w:val="20"/>
          <w:szCs w:val="20"/>
          <w:bdr w:val="none" w:sz="0" w:space="0" w:color="auto" w:frame="1"/>
          <w:shd w:val="clear" w:color="auto" w:fill="F7F7F8"/>
        </w:rPr>
        <w:t xml:space="preserve"> </w:t>
      </w:r>
      <w:r w:rsidRPr="00085583">
        <w:rPr>
          <w:rFonts w:ascii="var(--jp-code-font-family)" w:eastAsia="Times New Roman" w:hAnsi="var(--jp-code-font-family)" w:cs="Courier New"/>
          <w:b/>
          <w:bCs/>
          <w:sz w:val="20"/>
          <w:szCs w:val="20"/>
          <w:bdr w:val="none" w:sz="0" w:space="0" w:color="auto" w:frame="1"/>
          <w:shd w:val="clear" w:color="auto" w:fill="F7F7F8"/>
        </w:rPr>
        <w:t>*</w:t>
      </w:r>
      <w:proofErr w:type="spellStart"/>
      <w:r w:rsidRPr="00085583">
        <w:rPr>
          <w:rFonts w:ascii="var(--jp-code-font-family)" w:eastAsia="Times New Roman" w:hAnsi="var(--jp-code-font-family)" w:cs="Courier New"/>
          <w:sz w:val="20"/>
          <w:szCs w:val="20"/>
          <w:bdr w:val="none" w:sz="0" w:space="0" w:color="auto" w:frame="1"/>
          <w:shd w:val="clear" w:color="auto" w:fill="F7F7F8"/>
        </w:rPr>
        <w:t>en</w:t>
      </w:r>
      <w:proofErr w:type="spellEnd"/>
      <w:r w:rsidRPr="00085583">
        <w:rPr>
          <w:rFonts w:ascii="var(--jp-code-font-family)" w:eastAsia="Times New Roman" w:hAnsi="var(--jp-code-font-family)" w:cs="Courier New"/>
          <w:sz w:val="20"/>
          <w:szCs w:val="20"/>
          <w:bdr w:val="none" w:sz="0" w:space="0" w:color="auto" w:frame="1"/>
          <w:shd w:val="clear" w:color="auto" w:fill="F7F7F8"/>
        </w:rPr>
        <w:t xml:space="preserve"> </w:t>
      </w:r>
      <w:r w:rsidRPr="00085583">
        <w:rPr>
          <w:rFonts w:ascii="var(--jp-code-font-family)" w:eastAsia="Times New Roman" w:hAnsi="var(--jp-code-font-family)" w:cs="Courier New"/>
          <w:b/>
          <w:bCs/>
          <w:sz w:val="20"/>
          <w:szCs w:val="20"/>
          <w:bdr w:val="none" w:sz="0" w:space="0" w:color="auto" w:frame="1"/>
          <w:shd w:val="clear" w:color="auto" w:fill="F7F7F8"/>
        </w:rPr>
        <w:t>/</w:t>
      </w:r>
      <w:r w:rsidRPr="00085583">
        <w:rPr>
          <w:rFonts w:ascii="var(--jp-code-font-family)" w:eastAsia="Times New Roman" w:hAnsi="var(--jp-code-font-family)" w:cs="Courier New"/>
          <w:sz w:val="20"/>
          <w:szCs w:val="20"/>
          <w:bdr w:val="none" w:sz="0" w:space="0" w:color="auto" w:frame="1"/>
          <w:shd w:val="clear" w:color="auto" w:fill="F7F7F8"/>
        </w:rPr>
        <w:t xml:space="preserve"> den[i] </w:t>
      </w:r>
      <w:r w:rsidRPr="00085583">
        <w:rPr>
          <w:rFonts w:ascii="var(--jp-code-font-family)" w:eastAsia="Times New Roman" w:hAnsi="var(--jp-code-font-family)" w:cs="Courier New"/>
          <w:b/>
          <w:bCs/>
          <w:sz w:val="20"/>
          <w:szCs w:val="20"/>
          <w:bdr w:val="none" w:sz="0" w:space="0" w:color="auto" w:frame="1"/>
          <w:shd w:val="clear" w:color="auto" w:fill="F7F7F8"/>
        </w:rPr>
        <w:t>&lt;&lt;</w:t>
      </w:r>
      <w:r w:rsidRPr="00085583">
        <w:rPr>
          <w:rFonts w:ascii="var(--jp-code-font-family)" w:eastAsia="Times New Roman" w:hAnsi="var(--jp-code-font-family)" w:cs="Courier New"/>
          <w:sz w:val="20"/>
          <w:szCs w:val="20"/>
          <w:bdr w:val="none" w:sz="0" w:space="0" w:color="auto" w:frame="1"/>
          <w:shd w:val="clear" w:color="auto" w:fill="F7F7F8"/>
        </w:rPr>
        <w:t xml:space="preserve"> std::</w:t>
      </w:r>
      <w:proofErr w:type="spellStart"/>
      <w:r w:rsidRPr="00085583">
        <w:rPr>
          <w:rFonts w:ascii="var(--jp-code-font-family)" w:eastAsia="Times New Roman" w:hAnsi="var(--jp-code-font-family)" w:cs="Courier New"/>
          <w:sz w:val="20"/>
          <w:szCs w:val="20"/>
          <w:bdr w:val="none" w:sz="0" w:space="0" w:color="auto" w:frame="1"/>
          <w:shd w:val="clear" w:color="auto" w:fill="F7F7F8"/>
        </w:rPr>
        <w:t>endl</w:t>
      </w:r>
      <w:proofErr w:type="spellEnd"/>
      <w:r w:rsidRPr="00085583">
        <w:rPr>
          <w:rFonts w:ascii="var(--jp-code-font-family)" w:eastAsia="Times New Roman" w:hAnsi="var(--jp-code-font-family)" w:cs="Courier New"/>
          <w:sz w:val="20"/>
          <w:szCs w:val="20"/>
          <w:bdr w:val="none" w:sz="0" w:space="0" w:color="auto" w:frame="1"/>
          <w:shd w:val="clear" w:color="auto" w:fill="F7F7F8"/>
        </w:rPr>
        <w:t>;</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085583">
        <w:rPr>
          <w:rFonts w:ascii="var(--jp-code-font-family)" w:eastAsia="Times New Roman" w:hAnsi="var(--jp-code-font-family)" w:cs="Courier New"/>
          <w:sz w:val="20"/>
          <w:szCs w:val="20"/>
          <w:bdr w:val="none" w:sz="0" w:space="0" w:color="auto" w:frame="1"/>
          <w:shd w:val="clear" w:color="auto" w:fill="F7F7F8"/>
        </w:rPr>
        <w:t xml:space="preserve">    }</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085583">
        <w:rPr>
          <w:rFonts w:ascii="var(--jp-code-font-family)" w:eastAsia="Times New Roman" w:hAnsi="var(--jp-code-font-family)" w:cs="Courier New"/>
          <w:sz w:val="20"/>
          <w:szCs w:val="20"/>
          <w:bdr w:val="none" w:sz="0" w:space="0" w:color="auto" w:frame="1"/>
          <w:shd w:val="clear" w:color="auto" w:fill="F7F7F8"/>
        </w:rPr>
        <w:t xml:space="preserve">    </w:t>
      </w:r>
      <w:r w:rsidRPr="00085583">
        <w:rPr>
          <w:rFonts w:ascii="var(--jp-code-font-family)" w:eastAsia="Times New Roman" w:hAnsi="var(--jp-code-font-family)" w:cs="Courier New"/>
          <w:b/>
          <w:bCs/>
          <w:sz w:val="20"/>
          <w:szCs w:val="20"/>
          <w:bdr w:val="none" w:sz="0" w:space="0" w:color="auto" w:frame="1"/>
          <w:shd w:val="clear" w:color="auto" w:fill="F7F7F8"/>
        </w:rPr>
        <w:t>return</w:t>
      </w:r>
      <w:r w:rsidRPr="00085583">
        <w:rPr>
          <w:rFonts w:ascii="var(--jp-code-font-family)" w:eastAsia="Times New Roman" w:hAnsi="var(--jp-code-font-family)" w:cs="Courier New"/>
          <w:sz w:val="20"/>
          <w:szCs w:val="20"/>
          <w:bdr w:val="none" w:sz="0" w:space="0" w:color="auto" w:frame="1"/>
          <w:shd w:val="clear" w:color="auto" w:fill="F7F7F8"/>
        </w:rPr>
        <w:t xml:space="preserve"> 0;</w:t>
      </w:r>
    </w:p>
    <w:p w:rsidR="00085583" w:rsidRPr="00085583"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1"/>
          <w:szCs w:val="21"/>
        </w:rPr>
      </w:pPr>
      <w:r w:rsidRPr="00085583">
        <w:rPr>
          <w:rFonts w:ascii="var(--jp-code-font-family)" w:eastAsia="Times New Roman" w:hAnsi="var(--jp-code-font-family)" w:cs="Courier New"/>
          <w:sz w:val="20"/>
          <w:szCs w:val="20"/>
          <w:bdr w:val="none" w:sz="0" w:space="0" w:color="auto" w:frame="1"/>
          <w:shd w:val="clear" w:color="auto" w:fill="F7F7F8"/>
        </w:rPr>
        <w:t>}</w:t>
      </w:r>
    </w:p>
    <w:p w:rsidR="00085583" w:rsidRDefault="00085583" w:rsidP="004F604F"/>
    <w:p w:rsidR="00306A2F" w:rsidRDefault="00306A2F" w:rsidP="004F604F">
      <w:r>
        <w:rPr>
          <w:noProof/>
        </w:rPr>
        <w:drawing>
          <wp:inline distT="0" distB="0" distL="0" distR="0" wp14:anchorId="193D39D2" wp14:editId="304F01C0">
            <wp:extent cx="5943600" cy="3525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25520"/>
                    </a:xfrm>
                    <a:prstGeom prst="rect">
                      <a:avLst/>
                    </a:prstGeom>
                  </pic:spPr>
                </pic:pic>
              </a:graphicData>
            </a:graphic>
          </wp:inline>
        </w:drawing>
      </w:r>
    </w:p>
    <w:p w:rsidR="00085583" w:rsidRPr="008844F5" w:rsidRDefault="00085583" w:rsidP="00085583">
      <w:pPr>
        <w:spacing w:after="240" w:line="240" w:lineRule="auto"/>
        <w:rPr>
          <w:rFonts w:ascii="Open Sans" w:eastAsia="Times New Roman" w:hAnsi="Open Sans" w:cs="Open Sans"/>
          <w:color w:val="11161A"/>
          <w:sz w:val="20"/>
          <w:szCs w:val="20"/>
        </w:rPr>
      </w:pPr>
      <w:r w:rsidRPr="008844F5">
        <w:rPr>
          <w:rFonts w:ascii="Open Sans" w:eastAsia="Times New Roman" w:hAnsi="Open Sans" w:cs="Open Sans"/>
          <w:color w:val="11161A"/>
          <w:sz w:val="20"/>
          <w:szCs w:val="20"/>
        </w:rPr>
        <w:lastRenderedPageBreak/>
        <w:t>Let us break down the resource allocation part in two steps:</w:t>
      </w:r>
    </w:p>
    <w:p w:rsidR="00085583" w:rsidRPr="008844F5" w:rsidRDefault="00085583" w:rsidP="00EB042C">
      <w:pPr>
        <w:numPr>
          <w:ilvl w:val="0"/>
          <w:numId w:val="15"/>
        </w:numPr>
        <w:spacing w:beforeAutospacing="1" w:after="0" w:afterAutospacing="1" w:line="240" w:lineRule="auto"/>
        <w:rPr>
          <w:rFonts w:ascii="Open Sans" w:eastAsia="Times New Roman" w:hAnsi="Open Sans" w:cs="Open Sans"/>
          <w:color w:val="11161A"/>
          <w:sz w:val="20"/>
          <w:szCs w:val="20"/>
        </w:rPr>
      </w:pPr>
      <w:r w:rsidRPr="008844F5">
        <w:rPr>
          <w:rFonts w:ascii="Open Sans" w:eastAsia="Times New Roman" w:hAnsi="Open Sans" w:cs="Open Sans"/>
          <w:color w:val="11161A"/>
          <w:sz w:val="20"/>
          <w:szCs w:val="20"/>
        </w:rPr>
        <w:t>The part </w:t>
      </w:r>
      <w:r w:rsidRPr="008844F5">
        <w:rPr>
          <w:rFonts w:ascii="var(--jp-code-font-family)" w:eastAsia="Times New Roman" w:hAnsi="var(--jp-code-font-family)" w:cs="Courier New"/>
          <w:color w:val="11161A"/>
          <w:sz w:val="20"/>
          <w:szCs w:val="20"/>
          <w:bdr w:val="none" w:sz="0" w:space="0" w:color="auto" w:frame="1"/>
        </w:rPr>
        <w:t>new int(i)</w:t>
      </w:r>
      <w:r w:rsidRPr="008844F5">
        <w:rPr>
          <w:rFonts w:ascii="Open Sans" w:eastAsia="Times New Roman" w:hAnsi="Open Sans" w:cs="Open Sans"/>
          <w:color w:val="11161A"/>
          <w:sz w:val="20"/>
          <w:szCs w:val="20"/>
        </w:rPr>
        <w:t> creates a new block of memory on the heap and initializes it with the value of </w:t>
      </w:r>
      <w:r w:rsidRPr="008844F5">
        <w:rPr>
          <w:rFonts w:ascii="var(--jp-code-font-family)" w:eastAsia="Times New Roman" w:hAnsi="var(--jp-code-font-family)" w:cs="Courier New"/>
          <w:color w:val="11161A"/>
          <w:sz w:val="20"/>
          <w:szCs w:val="20"/>
          <w:bdr w:val="none" w:sz="0" w:space="0" w:color="auto" w:frame="1"/>
        </w:rPr>
        <w:t>i</w:t>
      </w:r>
      <w:r w:rsidRPr="008844F5">
        <w:rPr>
          <w:rFonts w:ascii="Open Sans" w:eastAsia="Times New Roman" w:hAnsi="Open Sans" w:cs="Open Sans"/>
          <w:color w:val="11161A"/>
          <w:sz w:val="20"/>
          <w:szCs w:val="20"/>
        </w:rPr>
        <w:t>. The returned result is the address of the block of memory.</w:t>
      </w:r>
    </w:p>
    <w:p w:rsidR="00085583" w:rsidRPr="008844F5" w:rsidRDefault="00085583" w:rsidP="00EB042C">
      <w:pPr>
        <w:numPr>
          <w:ilvl w:val="0"/>
          <w:numId w:val="15"/>
        </w:numPr>
        <w:spacing w:beforeAutospacing="1" w:after="0" w:afterAutospacing="1" w:line="240" w:lineRule="auto"/>
        <w:rPr>
          <w:rFonts w:ascii="Open Sans" w:eastAsia="Times New Roman" w:hAnsi="Open Sans" w:cs="Open Sans"/>
          <w:color w:val="11161A"/>
          <w:sz w:val="20"/>
          <w:szCs w:val="20"/>
        </w:rPr>
      </w:pPr>
      <w:r w:rsidRPr="008844F5">
        <w:rPr>
          <w:rFonts w:ascii="Open Sans" w:eastAsia="Times New Roman" w:hAnsi="Open Sans" w:cs="Open Sans"/>
          <w:color w:val="11161A"/>
          <w:sz w:val="20"/>
          <w:szCs w:val="20"/>
        </w:rPr>
        <w:t>The part </w:t>
      </w:r>
      <w:proofErr w:type="spellStart"/>
      <w:r w:rsidRPr="008844F5">
        <w:rPr>
          <w:rFonts w:ascii="var(--jp-code-font-family)" w:eastAsia="Times New Roman" w:hAnsi="var(--jp-code-font-family)" w:cs="Courier New"/>
          <w:color w:val="11161A"/>
          <w:sz w:val="20"/>
          <w:szCs w:val="20"/>
          <w:bdr w:val="none" w:sz="0" w:space="0" w:color="auto" w:frame="1"/>
        </w:rPr>
        <w:t>MyInt</w:t>
      </w:r>
      <w:proofErr w:type="spellEnd"/>
      <w:r w:rsidRPr="008844F5">
        <w:rPr>
          <w:rFonts w:ascii="var(--jp-code-font-family)" w:eastAsia="Times New Roman" w:hAnsi="var(--jp-code-font-family)" w:cs="Courier New"/>
          <w:color w:val="11161A"/>
          <w:sz w:val="20"/>
          <w:szCs w:val="20"/>
          <w:bdr w:val="none" w:sz="0" w:space="0" w:color="auto" w:frame="1"/>
        </w:rPr>
        <w:t xml:space="preserve"> </w:t>
      </w:r>
      <w:proofErr w:type="spellStart"/>
      <w:proofErr w:type="gramStart"/>
      <w:r w:rsidRPr="008844F5">
        <w:rPr>
          <w:rFonts w:ascii="var(--jp-code-font-family)" w:eastAsia="Times New Roman" w:hAnsi="var(--jp-code-font-family)" w:cs="Courier New"/>
          <w:color w:val="11161A"/>
          <w:sz w:val="20"/>
          <w:szCs w:val="20"/>
          <w:bdr w:val="none" w:sz="0" w:space="0" w:color="auto" w:frame="1"/>
        </w:rPr>
        <w:t>en</w:t>
      </w:r>
      <w:proofErr w:type="spellEnd"/>
      <w:r w:rsidRPr="008844F5">
        <w:rPr>
          <w:rFonts w:ascii="var(--jp-code-font-family)" w:eastAsia="Times New Roman" w:hAnsi="var(--jp-code-font-family)" w:cs="Courier New"/>
          <w:color w:val="11161A"/>
          <w:sz w:val="20"/>
          <w:szCs w:val="20"/>
          <w:bdr w:val="none" w:sz="0" w:space="0" w:color="auto" w:frame="1"/>
        </w:rPr>
        <w:t>(</w:t>
      </w:r>
      <w:proofErr w:type="gramEnd"/>
      <w:r w:rsidRPr="008844F5">
        <w:rPr>
          <w:rFonts w:ascii="var(--jp-code-font-family)" w:eastAsia="Times New Roman" w:hAnsi="var(--jp-code-font-family)" w:cs="Courier New"/>
          <w:color w:val="11161A"/>
          <w:sz w:val="20"/>
          <w:szCs w:val="20"/>
          <w:bdr w:val="none" w:sz="0" w:space="0" w:color="auto" w:frame="1"/>
        </w:rPr>
        <w:t>…)</w:t>
      </w:r>
      <w:r w:rsidRPr="008844F5">
        <w:rPr>
          <w:rFonts w:ascii="Open Sans" w:eastAsia="Times New Roman" w:hAnsi="Open Sans" w:cs="Open Sans"/>
          <w:color w:val="11161A"/>
          <w:sz w:val="20"/>
          <w:szCs w:val="20"/>
        </w:rPr>
        <w:t>calls the constructor of class </w:t>
      </w:r>
      <w:proofErr w:type="spellStart"/>
      <w:r w:rsidRPr="008844F5">
        <w:rPr>
          <w:rFonts w:ascii="var(--jp-code-font-family)" w:eastAsia="Times New Roman" w:hAnsi="var(--jp-code-font-family)" w:cs="Courier New"/>
          <w:color w:val="11161A"/>
          <w:sz w:val="20"/>
          <w:szCs w:val="20"/>
          <w:bdr w:val="none" w:sz="0" w:space="0" w:color="auto" w:frame="1"/>
        </w:rPr>
        <w:t>MyInt</w:t>
      </w:r>
      <w:proofErr w:type="spellEnd"/>
      <w:r w:rsidRPr="008844F5">
        <w:rPr>
          <w:rFonts w:ascii="Open Sans" w:eastAsia="Times New Roman" w:hAnsi="Open Sans" w:cs="Open Sans"/>
          <w:color w:val="11161A"/>
          <w:sz w:val="20"/>
          <w:szCs w:val="20"/>
        </w:rPr>
        <w:t>, passing the address of a valid memory block as a parameter.</w:t>
      </w:r>
    </w:p>
    <w:p w:rsidR="00085583" w:rsidRPr="008844F5" w:rsidRDefault="00085583" w:rsidP="00085583">
      <w:pPr>
        <w:spacing w:after="0" w:line="240" w:lineRule="auto"/>
        <w:rPr>
          <w:rFonts w:ascii="Open Sans" w:eastAsia="Times New Roman" w:hAnsi="Open Sans" w:cs="Open Sans"/>
          <w:color w:val="11161A"/>
          <w:sz w:val="20"/>
          <w:szCs w:val="20"/>
        </w:rPr>
      </w:pPr>
      <w:r w:rsidRPr="008844F5">
        <w:rPr>
          <w:rFonts w:ascii="Open Sans" w:eastAsia="Times New Roman" w:hAnsi="Open Sans" w:cs="Open Sans"/>
          <w:color w:val="11161A"/>
          <w:sz w:val="20"/>
          <w:szCs w:val="20"/>
        </w:rPr>
        <w:t>After creating an object of class </w:t>
      </w:r>
      <w:proofErr w:type="spellStart"/>
      <w:r w:rsidRPr="008844F5">
        <w:rPr>
          <w:rFonts w:ascii="var(--jp-code-font-family)" w:eastAsia="Times New Roman" w:hAnsi="var(--jp-code-font-family)" w:cs="Courier New"/>
          <w:color w:val="11161A"/>
          <w:sz w:val="20"/>
          <w:szCs w:val="20"/>
          <w:bdr w:val="none" w:sz="0" w:space="0" w:color="auto" w:frame="1"/>
        </w:rPr>
        <w:t>MyInt</w:t>
      </w:r>
      <w:proofErr w:type="spellEnd"/>
      <w:r w:rsidRPr="008844F5">
        <w:rPr>
          <w:rFonts w:ascii="Open Sans" w:eastAsia="Times New Roman" w:hAnsi="Open Sans" w:cs="Open Sans"/>
          <w:color w:val="11161A"/>
          <w:sz w:val="20"/>
          <w:szCs w:val="20"/>
        </w:rPr>
        <w:t> on the stack, which, internally, created an integer on the heap, we can use the dereference operator in the same manner as before to retrieve the value to which the internal raw pointer is pointing. Because the </w:t>
      </w:r>
      <w:proofErr w:type="spellStart"/>
      <w:r w:rsidRPr="008844F5">
        <w:rPr>
          <w:rFonts w:ascii="var(--jp-code-font-family)" w:eastAsia="Times New Roman" w:hAnsi="var(--jp-code-font-family)" w:cs="Courier New"/>
          <w:color w:val="11161A"/>
          <w:sz w:val="20"/>
          <w:szCs w:val="20"/>
          <w:bdr w:val="none" w:sz="0" w:space="0" w:color="auto" w:frame="1"/>
        </w:rPr>
        <w:t>MyInt</w:t>
      </w:r>
      <w:proofErr w:type="spellEnd"/>
      <w:r w:rsidRPr="008844F5">
        <w:rPr>
          <w:rFonts w:ascii="Open Sans" w:eastAsia="Times New Roman" w:hAnsi="Open Sans" w:cs="Open Sans"/>
          <w:color w:val="11161A"/>
          <w:sz w:val="20"/>
          <w:szCs w:val="20"/>
        </w:rPr>
        <w:t> object </w:t>
      </w:r>
      <w:proofErr w:type="spellStart"/>
      <w:r w:rsidRPr="008844F5">
        <w:rPr>
          <w:rFonts w:ascii="var(--jp-code-font-family)" w:eastAsia="Times New Roman" w:hAnsi="var(--jp-code-font-family)" w:cs="Courier New"/>
          <w:color w:val="11161A"/>
          <w:sz w:val="20"/>
          <w:szCs w:val="20"/>
          <w:bdr w:val="none" w:sz="0" w:space="0" w:color="auto" w:frame="1"/>
        </w:rPr>
        <w:t>en</w:t>
      </w:r>
      <w:proofErr w:type="spellEnd"/>
      <w:r w:rsidRPr="008844F5">
        <w:rPr>
          <w:rFonts w:ascii="Open Sans" w:eastAsia="Times New Roman" w:hAnsi="Open Sans" w:cs="Open Sans"/>
          <w:color w:val="11161A"/>
          <w:sz w:val="20"/>
          <w:szCs w:val="20"/>
        </w:rPr>
        <w:t> lives on the stack, it is automatically deallocated after each loop cycle - which automatically calls the destructor to release the heap memory. The following console output verifies this:</w:t>
      </w:r>
    </w:p>
    <w:p w:rsidR="00085583" w:rsidRPr="008844F5"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8844F5">
        <w:rPr>
          <w:rFonts w:ascii="var(--jp-code-font-family)" w:eastAsia="Times New Roman" w:hAnsi="var(--jp-code-font-family)" w:cs="Courier New"/>
          <w:color w:val="11161A"/>
          <w:sz w:val="20"/>
          <w:szCs w:val="20"/>
          <w:bdr w:val="none" w:sz="0" w:space="0" w:color="auto" w:frame="1"/>
          <w:shd w:val="clear" w:color="auto" w:fill="F7F7F8"/>
        </w:rPr>
        <w:t>0/1 = 0</w:t>
      </w:r>
    </w:p>
    <w:p w:rsidR="00085583" w:rsidRPr="008844F5"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8844F5">
        <w:rPr>
          <w:rFonts w:ascii="var(--jp-code-font-family)" w:eastAsia="Times New Roman" w:hAnsi="var(--jp-code-font-family)" w:cs="Courier New"/>
          <w:color w:val="11161A"/>
          <w:sz w:val="20"/>
          <w:szCs w:val="20"/>
          <w:bdr w:val="none" w:sz="0" w:space="0" w:color="auto" w:frame="1"/>
          <w:shd w:val="clear" w:color="auto" w:fill="F7F7F8"/>
        </w:rPr>
        <w:t>resource 0 deallocated</w:t>
      </w:r>
    </w:p>
    <w:p w:rsidR="00085583" w:rsidRPr="008844F5"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8844F5">
        <w:rPr>
          <w:rFonts w:ascii="var(--jp-code-font-family)" w:eastAsia="Times New Roman" w:hAnsi="var(--jp-code-font-family)" w:cs="Courier New"/>
          <w:color w:val="11161A"/>
          <w:sz w:val="20"/>
          <w:szCs w:val="20"/>
          <w:bdr w:val="none" w:sz="0" w:space="0" w:color="auto" w:frame="1"/>
          <w:shd w:val="clear" w:color="auto" w:fill="F7F7F8"/>
        </w:rPr>
        <w:t>1/2 = 0.5</w:t>
      </w:r>
    </w:p>
    <w:p w:rsidR="00085583" w:rsidRPr="008844F5"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8844F5">
        <w:rPr>
          <w:rFonts w:ascii="var(--jp-code-font-family)" w:eastAsia="Times New Roman" w:hAnsi="var(--jp-code-font-family)" w:cs="Courier New"/>
          <w:color w:val="11161A"/>
          <w:sz w:val="20"/>
          <w:szCs w:val="20"/>
          <w:bdr w:val="none" w:sz="0" w:space="0" w:color="auto" w:frame="1"/>
          <w:shd w:val="clear" w:color="auto" w:fill="F7F7F8"/>
        </w:rPr>
        <w:t>resource 1 deallocated</w:t>
      </w:r>
    </w:p>
    <w:p w:rsidR="00085583" w:rsidRPr="008844F5"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8844F5">
        <w:rPr>
          <w:rFonts w:ascii="var(--jp-code-font-family)" w:eastAsia="Times New Roman" w:hAnsi="var(--jp-code-font-family)" w:cs="Courier New"/>
          <w:color w:val="11161A"/>
          <w:sz w:val="20"/>
          <w:szCs w:val="20"/>
          <w:bdr w:val="none" w:sz="0" w:space="0" w:color="auto" w:frame="1"/>
          <w:shd w:val="clear" w:color="auto" w:fill="F7F7F8"/>
        </w:rPr>
        <w:t>2/3 = 0.666667</w:t>
      </w:r>
    </w:p>
    <w:p w:rsidR="00085583" w:rsidRPr="008844F5"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8844F5">
        <w:rPr>
          <w:rFonts w:ascii="var(--jp-code-font-family)" w:eastAsia="Times New Roman" w:hAnsi="var(--jp-code-font-family)" w:cs="Courier New"/>
          <w:color w:val="11161A"/>
          <w:sz w:val="20"/>
          <w:szCs w:val="20"/>
          <w:bdr w:val="none" w:sz="0" w:space="0" w:color="auto" w:frame="1"/>
          <w:shd w:val="clear" w:color="auto" w:fill="F7F7F8"/>
        </w:rPr>
        <w:t>resource 2 deallocated</w:t>
      </w:r>
    </w:p>
    <w:p w:rsidR="00085583" w:rsidRPr="008844F5"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8844F5">
        <w:rPr>
          <w:rFonts w:ascii="var(--jp-code-font-family)" w:eastAsia="Times New Roman" w:hAnsi="var(--jp-code-font-family)" w:cs="Courier New"/>
          <w:color w:val="11161A"/>
          <w:sz w:val="20"/>
          <w:szCs w:val="20"/>
          <w:bdr w:val="none" w:sz="0" w:space="0" w:color="auto" w:frame="1"/>
          <w:shd w:val="clear" w:color="auto" w:fill="F7F7F8"/>
        </w:rPr>
        <w:t>3/4 = 0.75</w:t>
      </w:r>
    </w:p>
    <w:p w:rsidR="00085583" w:rsidRPr="008844F5"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8844F5">
        <w:rPr>
          <w:rFonts w:ascii="var(--jp-code-font-family)" w:eastAsia="Times New Roman" w:hAnsi="var(--jp-code-font-family)" w:cs="Courier New"/>
          <w:color w:val="11161A"/>
          <w:sz w:val="20"/>
          <w:szCs w:val="20"/>
          <w:bdr w:val="none" w:sz="0" w:space="0" w:color="auto" w:frame="1"/>
          <w:shd w:val="clear" w:color="auto" w:fill="F7F7F8"/>
        </w:rPr>
        <w:t>resource 3 deallocated</w:t>
      </w:r>
    </w:p>
    <w:p w:rsidR="00085583" w:rsidRPr="008844F5"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8844F5">
        <w:rPr>
          <w:rFonts w:ascii="var(--jp-code-font-family)" w:eastAsia="Times New Roman" w:hAnsi="var(--jp-code-font-family)" w:cs="Courier New"/>
          <w:color w:val="11161A"/>
          <w:sz w:val="20"/>
          <w:szCs w:val="20"/>
          <w:bdr w:val="none" w:sz="0" w:space="0" w:color="auto" w:frame="1"/>
          <w:shd w:val="clear" w:color="auto" w:fill="F7F7F8"/>
        </w:rPr>
        <w:t>4/5 = 0.8</w:t>
      </w:r>
    </w:p>
    <w:p w:rsidR="00085583" w:rsidRPr="008844F5" w:rsidRDefault="00085583" w:rsidP="00085583">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rPr>
      </w:pPr>
      <w:r w:rsidRPr="008844F5">
        <w:rPr>
          <w:rFonts w:ascii="var(--jp-code-font-family)" w:eastAsia="Times New Roman" w:hAnsi="var(--jp-code-font-family)" w:cs="Courier New"/>
          <w:color w:val="11161A"/>
          <w:sz w:val="20"/>
          <w:szCs w:val="20"/>
          <w:bdr w:val="none" w:sz="0" w:space="0" w:color="auto" w:frame="1"/>
          <w:shd w:val="clear" w:color="auto" w:fill="F7F7F8"/>
        </w:rPr>
        <w:t>resource 4 deallocated</w:t>
      </w:r>
    </w:p>
    <w:p w:rsidR="00085583" w:rsidRPr="008844F5" w:rsidRDefault="00085583" w:rsidP="00085583">
      <w:pPr>
        <w:spacing w:after="0" w:line="240" w:lineRule="auto"/>
        <w:rPr>
          <w:rFonts w:ascii="Open Sans" w:eastAsia="Times New Roman" w:hAnsi="Open Sans" w:cs="Open Sans"/>
          <w:color w:val="11161A"/>
          <w:sz w:val="20"/>
          <w:szCs w:val="20"/>
        </w:rPr>
      </w:pPr>
      <w:r w:rsidRPr="008844F5">
        <w:rPr>
          <w:rFonts w:ascii="Open Sans" w:eastAsia="Times New Roman" w:hAnsi="Open Sans" w:cs="Open Sans"/>
          <w:color w:val="11161A"/>
          <w:sz w:val="20"/>
          <w:szCs w:val="20"/>
        </w:rPr>
        <w:t>We have thus successfully used the RAII idiom to create a memory management class that spares us from thinking about calling delete. By creating the </w:t>
      </w:r>
      <w:proofErr w:type="spellStart"/>
      <w:r w:rsidRPr="008844F5">
        <w:rPr>
          <w:rFonts w:ascii="var(--jp-code-font-family)" w:eastAsia="Times New Roman" w:hAnsi="var(--jp-code-font-family)" w:cs="Courier New"/>
          <w:color w:val="11161A"/>
          <w:sz w:val="20"/>
          <w:szCs w:val="20"/>
          <w:bdr w:val="none" w:sz="0" w:space="0" w:color="auto" w:frame="1"/>
        </w:rPr>
        <w:t>MyInt</w:t>
      </w:r>
      <w:proofErr w:type="spellEnd"/>
      <w:r w:rsidRPr="008844F5">
        <w:rPr>
          <w:rFonts w:ascii="Open Sans" w:eastAsia="Times New Roman" w:hAnsi="Open Sans" w:cs="Open Sans"/>
          <w:color w:val="11161A"/>
          <w:sz w:val="20"/>
          <w:szCs w:val="20"/>
        </w:rPr>
        <w:t> object on the</w:t>
      </w:r>
    </w:p>
    <w:p w:rsidR="00085583" w:rsidRDefault="00085583" w:rsidP="004F604F"/>
    <w:p w:rsidR="00306A2F" w:rsidRDefault="00306A2F" w:rsidP="004F604F">
      <w:r>
        <w:rPr>
          <w:noProof/>
        </w:rPr>
        <w:drawing>
          <wp:inline distT="0" distB="0" distL="0" distR="0" wp14:anchorId="466879FF" wp14:editId="2662662C">
            <wp:extent cx="5943600" cy="34798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79800"/>
                    </a:xfrm>
                    <a:prstGeom prst="rect">
                      <a:avLst/>
                    </a:prstGeom>
                  </pic:spPr>
                </pic:pic>
              </a:graphicData>
            </a:graphic>
          </wp:inline>
        </w:drawing>
      </w:r>
    </w:p>
    <w:p w:rsidR="008844F5" w:rsidRDefault="008844F5" w:rsidP="008844F5">
      <w:pPr>
        <w:pStyle w:val="Heading4"/>
        <w:rPr>
          <w:rFonts w:ascii="Open Sans" w:hAnsi="Open Sans" w:cs="Open Sans"/>
          <w:color w:val="11161A"/>
        </w:rPr>
      </w:pPr>
      <w:proofErr w:type="gramStart"/>
      <w:r>
        <w:rPr>
          <w:rFonts w:ascii="Open Sans" w:hAnsi="Open Sans" w:cs="Open Sans"/>
          <w:color w:val="11161A"/>
        </w:rPr>
        <w:lastRenderedPageBreak/>
        <w:t>Quiz :</w:t>
      </w:r>
      <w:proofErr w:type="gramEnd"/>
      <w:r>
        <w:rPr>
          <w:rFonts w:ascii="Open Sans" w:hAnsi="Open Sans" w:cs="Open Sans"/>
          <w:color w:val="11161A"/>
        </w:rPr>
        <w:t xml:space="preserve"> What would be the major difference of the following program compared to the last example?</w:t>
      </w:r>
    </w:p>
    <w:p w:rsidR="008844F5" w:rsidRDefault="008844F5" w:rsidP="008844F5">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cm-type"/>
          <w:rFonts w:ascii="var(--jp-code-font-family)" w:hAnsi="var(--jp-code-font-family)"/>
          <w:color w:val="11161A"/>
          <w:bdr w:val="none" w:sz="0" w:space="0" w:color="auto" w:frame="1"/>
          <w:shd w:val="clear" w:color="auto" w:fill="F7F7F8"/>
        </w:rPr>
        <w:t>int</w:t>
      </w:r>
      <w:r>
        <w:rPr>
          <w:rStyle w:val="HTMLCode"/>
          <w:rFonts w:ascii="var(--jp-code-font-family)" w:hAnsi="var(--jp-code-font-family)"/>
          <w:color w:val="11161A"/>
          <w:bdr w:val="none" w:sz="0" w:space="0" w:color="auto" w:frame="1"/>
          <w:shd w:val="clear" w:color="auto" w:fill="F7F7F8"/>
        </w:rPr>
        <w:t xml:space="preserve"> </w:t>
      </w:r>
      <w:proofErr w:type="gramStart"/>
      <w:r>
        <w:rPr>
          <w:rStyle w:val="cm-def"/>
          <w:rFonts w:ascii="var(--jp-code-font-family)" w:eastAsiaTheme="majorEastAsia" w:hAnsi="var(--jp-code-font-family)"/>
          <w:color w:val="11161A"/>
          <w:bdr w:val="none" w:sz="0" w:space="0" w:color="auto" w:frame="1"/>
          <w:shd w:val="clear" w:color="auto" w:fill="F7F7F8"/>
        </w:rPr>
        <w:t>main</w:t>
      </w:r>
      <w:r>
        <w:rPr>
          <w:rStyle w:val="HTMLCode"/>
          <w:rFonts w:ascii="var(--jp-code-font-family)" w:hAnsi="var(--jp-code-font-family)"/>
          <w:color w:val="11161A"/>
          <w:bdr w:val="none" w:sz="0" w:space="0" w:color="auto" w:frame="1"/>
          <w:shd w:val="clear" w:color="auto" w:fill="F7F7F8"/>
        </w:rPr>
        <w:t>(</w:t>
      </w:r>
      <w:proofErr w:type="gramEnd"/>
      <w:r>
        <w:rPr>
          <w:rStyle w:val="HTMLCode"/>
          <w:rFonts w:ascii="var(--jp-code-font-family)" w:hAnsi="var(--jp-code-font-family)"/>
          <w:color w:val="11161A"/>
          <w:bdr w:val="none" w:sz="0" w:space="0" w:color="auto" w:frame="1"/>
          <w:shd w:val="clear" w:color="auto" w:fill="F7F7F8"/>
        </w:rPr>
        <w:t>)</w:t>
      </w:r>
    </w:p>
    <w:p w:rsidR="008844F5" w:rsidRDefault="008844F5" w:rsidP="008844F5">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w:t>
      </w:r>
    </w:p>
    <w:p w:rsidR="008844F5" w:rsidRDefault="008844F5" w:rsidP="008844F5">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r>
        <w:rPr>
          <w:rStyle w:val="cm-type"/>
          <w:rFonts w:ascii="var(--jp-code-font-family)" w:hAnsi="var(--jp-code-font-family)"/>
          <w:color w:val="11161A"/>
          <w:bdr w:val="none" w:sz="0" w:space="0" w:color="auto" w:frame="1"/>
          <w:shd w:val="clear" w:color="auto" w:fill="F7F7F8"/>
        </w:rPr>
        <w:t>double</w:t>
      </w:r>
      <w:r>
        <w:rPr>
          <w:rStyle w:val="HTMLCode"/>
          <w:rFonts w:ascii="var(--jp-code-font-family)" w:hAnsi="var(--jp-code-font-family)"/>
          <w:color w:val="11161A"/>
          <w:bdr w:val="none" w:sz="0" w:space="0" w:color="auto" w:frame="1"/>
          <w:shd w:val="clear" w:color="auto" w:fill="F7F7F8"/>
        </w:rPr>
        <w:t xml:space="preserve"> </w:t>
      </w:r>
      <w:proofErr w:type="gramStart"/>
      <w:r>
        <w:rPr>
          <w:rStyle w:val="cm-variable"/>
          <w:rFonts w:ascii="var(--jp-code-font-family)" w:hAnsi="var(--jp-code-font-family)"/>
          <w:color w:val="11161A"/>
          <w:bdr w:val="none" w:sz="0" w:space="0" w:color="auto" w:frame="1"/>
          <w:shd w:val="clear" w:color="auto" w:fill="F7F7F8"/>
        </w:rPr>
        <w:t>den</w:t>
      </w:r>
      <w:r>
        <w:rPr>
          <w:rStyle w:val="HTMLCode"/>
          <w:rFonts w:ascii="var(--jp-code-font-family)" w:hAnsi="var(--jp-code-font-family)"/>
          <w:color w:val="11161A"/>
          <w:bdr w:val="none" w:sz="0" w:space="0" w:color="auto" w:frame="1"/>
          <w:shd w:val="clear" w:color="auto" w:fill="F7F7F8"/>
        </w:rPr>
        <w:t>[</w:t>
      </w:r>
      <w:proofErr w:type="gramEnd"/>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hAnsi="var(--jp-code-font-family)"/>
          <w:b/>
          <w:bCs/>
          <w:color w:val="11161A"/>
          <w:bdr w:val="none" w:sz="0" w:space="0" w:color="auto" w:frame="1"/>
          <w:shd w:val="clear" w:color="auto" w:fill="F7F7F8"/>
        </w:rPr>
        <w:t>=</w:t>
      </w:r>
      <w:r>
        <w:rPr>
          <w:rStyle w:val="HTMLCode"/>
          <w:rFonts w:ascii="var(--jp-code-font-family)" w:hAnsi="var(--jp-code-font-family)"/>
          <w:color w:val="11161A"/>
          <w:bdr w:val="none" w:sz="0" w:space="0" w:color="auto" w:frame="1"/>
          <w:shd w:val="clear" w:color="auto" w:fill="F7F7F8"/>
        </w:rPr>
        <w:t xml:space="preserve"> {</w:t>
      </w:r>
      <w:r>
        <w:rPr>
          <w:rStyle w:val="cm-number"/>
          <w:rFonts w:ascii="var(--jp-code-font-family)" w:hAnsi="var(--jp-code-font-family)"/>
          <w:color w:val="11161A"/>
          <w:bdr w:val="none" w:sz="0" w:space="0" w:color="auto" w:frame="1"/>
          <w:shd w:val="clear" w:color="auto" w:fill="F7F7F8"/>
        </w:rPr>
        <w:t>1.0</w:t>
      </w:r>
      <w:r>
        <w:rPr>
          <w:rStyle w:val="HTMLCode"/>
          <w:rFonts w:ascii="var(--jp-code-font-family)" w:hAnsi="var(--jp-code-font-family)"/>
          <w:color w:val="11161A"/>
          <w:bdr w:val="none" w:sz="0" w:space="0" w:color="auto" w:frame="1"/>
          <w:shd w:val="clear" w:color="auto" w:fill="F7F7F8"/>
        </w:rPr>
        <w:t xml:space="preserve">, </w:t>
      </w:r>
      <w:r>
        <w:rPr>
          <w:rStyle w:val="cm-number"/>
          <w:rFonts w:ascii="var(--jp-code-font-family)" w:hAnsi="var(--jp-code-font-family)"/>
          <w:color w:val="11161A"/>
          <w:bdr w:val="none" w:sz="0" w:space="0" w:color="auto" w:frame="1"/>
          <w:shd w:val="clear" w:color="auto" w:fill="F7F7F8"/>
        </w:rPr>
        <w:t>2.0</w:t>
      </w:r>
      <w:r>
        <w:rPr>
          <w:rStyle w:val="HTMLCode"/>
          <w:rFonts w:ascii="var(--jp-code-font-family)" w:hAnsi="var(--jp-code-font-family)"/>
          <w:color w:val="11161A"/>
          <w:bdr w:val="none" w:sz="0" w:space="0" w:color="auto" w:frame="1"/>
          <w:shd w:val="clear" w:color="auto" w:fill="F7F7F8"/>
        </w:rPr>
        <w:t xml:space="preserve">, </w:t>
      </w:r>
      <w:r>
        <w:rPr>
          <w:rStyle w:val="cm-number"/>
          <w:rFonts w:ascii="var(--jp-code-font-family)" w:hAnsi="var(--jp-code-font-family)"/>
          <w:color w:val="11161A"/>
          <w:bdr w:val="none" w:sz="0" w:space="0" w:color="auto" w:frame="1"/>
          <w:shd w:val="clear" w:color="auto" w:fill="F7F7F8"/>
        </w:rPr>
        <w:t>3.0</w:t>
      </w:r>
      <w:r>
        <w:rPr>
          <w:rStyle w:val="HTMLCode"/>
          <w:rFonts w:ascii="var(--jp-code-font-family)" w:hAnsi="var(--jp-code-font-family)"/>
          <w:color w:val="11161A"/>
          <w:bdr w:val="none" w:sz="0" w:space="0" w:color="auto" w:frame="1"/>
          <w:shd w:val="clear" w:color="auto" w:fill="F7F7F8"/>
        </w:rPr>
        <w:t xml:space="preserve">, </w:t>
      </w:r>
      <w:r>
        <w:rPr>
          <w:rStyle w:val="cm-number"/>
          <w:rFonts w:ascii="var(--jp-code-font-family)" w:hAnsi="var(--jp-code-font-family)"/>
          <w:color w:val="11161A"/>
          <w:bdr w:val="none" w:sz="0" w:space="0" w:color="auto" w:frame="1"/>
          <w:shd w:val="clear" w:color="auto" w:fill="F7F7F8"/>
        </w:rPr>
        <w:t>4.0</w:t>
      </w:r>
      <w:r>
        <w:rPr>
          <w:rStyle w:val="HTMLCode"/>
          <w:rFonts w:ascii="var(--jp-code-font-family)" w:hAnsi="var(--jp-code-font-family)"/>
          <w:color w:val="11161A"/>
          <w:bdr w:val="none" w:sz="0" w:space="0" w:color="auto" w:frame="1"/>
          <w:shd w:val="clear" w:color="auto" w:fill="F7F7F8"/>
        </w:rPr>
        <w:t xml:space="preserve">, </w:t>
      </w:r>
      <w:r>
        <w:rPr>
          <w:rStyle w:val="cm-number"/>
          <w:rFonts w:ascii="var(--jp-code-font-family)" w:hAnsi="var(--jp-code-font-family)"/>
          <w:color w:val="11161A"/>
          <w:bdr w:val="none" w:sz="0" w:space="0" w:color="auto" w:frame="1"/>
          <w:shd w:val="clear" w:color="auto" w:fill="F7F7F8"/>
        </w:rPr>
        <w:t>5.0</w:t>
      </w:r>
      <w:r>
        <w:rPr>
          <w:rStyle w:val="HTMLCode"/>
          <w:rFonts w:ascii="var(--jp-code-font-family)" w:hAnsi="var(--jp-code-font-family)"/>
          <w:color w:val="11161A"/>
          <w:bdr w:val="none" w:sz="0" w:space="0" w:color="auto" w:frame="1"/>
          <w:shd w:val="clear" w:color="auto" w:fill="F7F7F8"/>
        </w:rPr>
        <w:t>};</w:t>
      </w:r>
    </w:p>
    <w:p w:rsidR="008844F5" w:rsidRDefault="008844F5" w:rsidP="008844F5">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r>
        <w:rPr>
          <w:rStyle w:val="cm-keyword"/>
          <w:rFonts w:ascii="var(--jp-code-font-family)" w:hAnsi="var(--jp-code-font-family)"/>
          <w:b/>
          <w:bCs/>
          <w:color w:val="11161A"/>
          <w:bdr w:val="none" w:sz="0" w:space="0" w:color="auto" w:frame="1"/>
          <w:shd w:val="clear" w:color="auto" w:fill="F7F7F8"/>
        </w:rPr>
        <w:t>for</w:t>
      </w:r>
      <w:r>
        <w:rPr>
          <w:rStyle w:val="HTMLCode"/>
          <w:rFonts w:ascii="var(--jp-code-font-family)" w:hAnsi="var(--jp-code-font-family)"/>
          <w:color w:val="11161A"/>
          <w:bdr w:val="none" w:sz="0" w:space="0" w:color="auto" w:frame="1"/>
          <w:shd w:val="clear" w:color="auto" w:fill="F7F7F8"/>
        </w:rPr>
        <w:t xml:space="preserve"> (</w:t>
      </w:r>
      <w:proofErr w:type="spellStart"/>
      <w:r>
        <w:rPr>
          <w:rStyle w:val="cm-type"/>
          <w:rFonts w:ascii="var(--jp-code-font-family)" w:hAnsi="var(--jp-code-font-family)"/>
          <w:color w:val="11161A"/>
          <w:bdr w:val="none" w:sz="0" w:space="0" w:color="auto" w:frame="1"/>
          <w:shd w:val="clear" w:color="auto" w:fill="F7F7F8"/>
        </w:rPr>
        <w:t>size_t</w:t>
      </w:r>
      <w:proofErr w:type="spellEnd"/>
      <w:r>
        <w:rPr>
          <w:rStyle w:val="HTMLCode"/>
          <w:rFonts w:ascii="var(--jp-code-font-family)" w:hAnsi="var(--jp-code-font-family)"/>
          <w:color w:val="11161A"/>
          <w:bdr w:val="none" w:sz="0" w:space="0" w:color="auto" w:frame="1"/>
          <w:shd w:val="clear" w:color="auto" w:fill="F7F7F8"/>
        </w:rPr>
        <w:t xml:space="preserve"> </w:t>
      </w:r>
      <w:r>
        <w:rPr>
          <w:rStyle w:val="cm-variable"/>
          <w:rFonts w:ascii="var(--jp-code-font-family)" w:hAnsi="var(--jp-code-font-family)"/>
          <w:color w:val="11161A"/>
          <w:bdr w:val="none" w:sz="0" w:space="0" w:color="auto" w:frame="1"/>
          <w:shd w:val="clear" w:color="auto" w:fill="F7F7F8"/>
        </w:rPr>
        <w:t>I</w:t>
      </w:r>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hAnsi="var(--jp-code-font-family)"/>
          <w:b/>
          <w:bCs/>
          <w:color w:val="11161A"/>
          <w:bdr w:val="none" w:sz="0" w:space="0" w:color="auto" w:frame="1"/>
          <w:shd w:val="clear" w:color="auto" w:fill="F7F7F8"/>
        </w:rPr>
        <w:t>=</w:t>
      </w:r>
      <w:r>
        <w:rPr>
          <w:rStyle w:val="HTMLCode"/>
          <w:rFonts w:ascii="var(--jp-code-font-family)" w:hAnsi="var(--jp-code-font-family)"/>
          <w:color w:val="11161A"/>
          <w:bdr w:val="none" w:sz="0" w:space="0" w:color="auto" w:frame="1"/>
          <w:shd w:val="clear" w:color="auto" w:fill="F7F7F8"/>
        </w:rPr>
        <w:t xml:space="preserve"> </w:t>
      </w:r>
      <w:r>
        <w:rPr>
          <w:rStyle w:val="cm-number"/>
          <w:rFonts w:ascii="var(--jp-code-font-family)" w:hAnsi="var(--jp-code-font-family)"/>
          <w:color w:val="11161A"/>
          <w:bdr w:val="none" w:sz="0" w:space="0" w:color="auto" w:frame="1"/>
          <w:shd w:val="clear" w:color="auto" w:fill="F7F7F8"/>
        </w:rPr>
        <w:t>0</w:t>
      </w:r>
      <w:r>
        <w:rPr>
          <w:rStyle w:val="HTMLCode"/>
          <w:rFonts w:ascii="var(--jp-code-font-family)" w:hAnsi="var(--jp-code-font-family)"/>
          <w:color w:val="11161A"/>
          <w:bdr w:val="none" w:sz="0" w:space="0" w:color="auto" w:frame="1"/>
          <w:shd w:val="clear" w:color="auto" w:fill="F7F7F8"/>
        </w:rPr>
        <w:t xml:space="preserve">; </w:t>
      </w:r>
      <w:r>
        <w:rPr>
          <w:rStyle w:val="cm-variable"/>
          <w:rFonts w:ascii="var(--jp-code-font-family)" w:hAnsi="var(--jp-code-font-family)"/>
          <w:color w:val="11161A"/>
          <w:bdr w:val="none" w:sz="0" w:space="0" w:color="auto" w:frame="1"/>
          <w:shd w:val="clear" w:color="auto" w:fill="F7F7F8"/>
        </w:rPr>
        <w:t>I</w:t>
      </w:r>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hAnsi="var(--jp-code-font-family)"/>
          <w:b/>
          <w:bCs/>
          <w:color w:val="11161A"/>
          <w:bdr w:val="none" w:sz="0" w:space="0" w:color="auto" w:frame="1"/>
          <w:shd w:val="clear" w:color="auto" w:fill="F7F7F8"/>
        </w:rPr>
        <w:t>&lt;</w:t>
      </w:r>
      <w:r>
        <w:rPr>
          <w:rStyle w:val="HTMLCode"/>
          <w:rFonts w:ascii="var(--jp-code-font-family)" w:hAnsi="var(--jp-code-font-family)"/>
          <w:color w:val="11161A"/>
          <w:bdr w:val="none" w:sz="0" w:space="0" w:color="auto" w:frame="1"/>
          <w:shd w:val="clear" w:color="auto" w:fill="F7F7F8"/>
        </w:rPr>
        <w:t xml:space="preserve"> </w:t>
      </w:r>
      <w:r>
        <w:rPr>
          <w:rStyle w:val="cm-number"/>
          <w:rFonts w:ascii="var(--jp-code-font-family)" w:hAnsi="var(--jp-code-font-family)"/>
          <w:color w:val="11161A"/>
          <w:bdr w:val="none" w:sz="0" w:space="0" w:color="auto" w:frame="1"/>
          <w:shd w:val="clear" w:color="auto" w:fill="F7F7F8"/>
        </w:rPr>
        <w:t>5</w:t>
      </w:r>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hAnsi="var(--jp-code-font-family)"/>
          <w:b/>
          <w:bCs/>
          <w:color w:val="11161A"/>
          <w:bdr w:val="none" w:sz="0" w:space="0" w:color="auto" w:frame="1"/>
          <w:shd w:val="clear" w:color="auto" w:fill="F7F7F8"/>
        </w:rPr>
        <w:t>++</w:t>
      </w:r>
      <w:r>
        <w:rPr>
          <w:rStyle w:val="cm-variable"/>
          <w:rFonts w:ascii="var(--jp-code-font-family)" w:hAnsi="var(--jp-code-font-family)"/>
          <w:color w:val="11161A"/>
          <w:bdr w:val="none" w:sz="0" w:space="0" w:color="auto" w:frame="1"/>
          <w:shd w:val="clear" w:color="auto" w:fill="F7F7F8"/>
        </w:rPr>
        <w:t>i</w:t>
      </w:r>
      <w:r>
        <w:rPr>
          <w:rStyle w:val="HTMLCode"/>
          <w:rFonts w:ascii="var(--jp-code-font-family)" w:hAnsi="var(--jp-code-font-family)"/>
          <w:color w:val="11161A"/>
          <w:bdr w:val="none" w:sz="0" w:space="0" w:color="auto" w:frame="1"/>
          <w:shd w:val="clear" w:color="auto" w:fill="F7F7F8"/>
        </w:rPr>
        <w:t>)</w:t>
      </w:r>
    </w:p>
    <w:p w:rsidR="008844F5" w:rsidRDefault="008844F5" w:rsidP="008844F5">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p>
    <w:p w:rsidR="008844F5" w:rsidRDefault="008844F5" w:rsidP="008844F5">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r>
        <w:rPr>
          <w:rStyle w:val="cm-comment"/>
          <w:rFonts w:ascii="var(--jp-code-font-family)" w:hAnsi="var(--jp-code-font-family)"/>
          <w:i/>
          <w:iCs/>
          <w:color w:val="11161A"/>
          <w:bdr w:val="none" w:sz="0" w:space="0" w:color="auto" w:frame="1"/>
          <w:shd w:val="clear" w:color="auto" w:fill="F7F7F8"/>
        </w:rPr>
        <w:t>// allocate the resource on the heap</w:t>
      </w:r>
    </w:p>
    <w:p w:rsidR="008844F5" w:rsidRDefault="008844F5" w:rsidP="008844F5">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proofErr w:type="spellStart"/>
      <w:r>
        <w:rPr>
          <w:rStyle w:val="cm-variable"/>
          <w:rFonts w:ascii="var(--jp-code-font-family)" w:hAnsi="var(--jp-code-font-family)"/>
          <w:color w:val="11161A"/>
          <w:bdr w:val="none" w:sz="0" w:space="0" w:color="auto" w:frame="1"/>
          <w:shd w:val="clear" w:color="auto" w:fill="F7F7F8"/>
        </w:rPr>
        <w:t>MyInt</w:t>
      </w:r>
      <w:proofErr w:type="spellEnd"/>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hAnsi="var(--jp-code-font-family)"/>
          <w:b/>
          <w:bCs/>
          <w:color w:val="11161A"/>
          <w:bdr w:val="none" w:sz="0" w:space="0" w:color="auto" w:frame="1"/>
          <w:shd w:val="clear" w:color="auto" w:fill="F7F7F8"/>
        </w:rPr>
        <w:t>*</w:t>
      </w:r>
      <w:proofErr w:type="spellStart"/>
      <w:r>
        <w:rPr>
          <w:rStyle w:val="cm-variable"/>
          <w:rFonts w:ascii="var(--jp-code-font-family)" w:hAnsi="var(--jp-code-font-family)"/>
          <w:color w:val="11161A"/>
          <w:bdr w:val="none" w:sz="0" w:space="0" w:color="auto" w:frame="1"/>
          <w:shd w:val="clear" w:color="auto" w:fill="F7F7F8"/>
        </w:rPr>
        <w:t>en</w:t>
      </w:r>
      <w:proofErr w:type="spellEnd"/>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hAnsi="var(--jp-code-font-family)"/>
          <w:b/>
          <w:bCs/>
          <w:color w:val="11161A"/>
          <w:bdr w:val="none" w:sz="0" w:space="0" w:color="auto" w:frame="1"/>
          <w:shd w:val="clear" w:color="auto" w:fill="F7F7F8"/>
        </w:rPr>
        <w:t>=</w:t>
      </w:r>
      <w:r>
        <w:rPr>
          <w:rStyle w:val="HTMLCode"/>
          <w:rFonts w:ascii="var(--jp-code-font-family)" w:hAnsi="var(--jp-code-font-family)"/>
          <w:color w:val="11161A"/>
          <w:bdr w:val="none" w:sz="0" w:space="0" w:color="auto" w:frame="1"/>
          <w:shd w:val="clear" w:color="auto" w:fill="F7F7F8"/>
        </w:rPr>
        <w:t xml:space="preserve"> </w:t>
      </w:r>
      <w:r>
        <w:rPr>
          <w:rStyle w:val="cm-keyword"/>
          <w:rFonts w:ascii="var(--jp-code-font-family)" w:hAnsi="var(--jp-code-font-family)"/>
          <w:b/>
          <w:bCs/>
          <w:color w:val="11161A"/>
          <w:bdr w:val="none" w:sz="0" w:space="0" w:color="auto" w:frame="1"/>
          <w:shd w:val="clear" w:color="auto" w:fill="F7F7F8"/>
        </w:rPr>
        <w:t>new</w:t>
      </w:r>
      <w:r>
        <w:rPr>
          <w:rStyle w:val="HTMLCode"/>
          <w:rFonts w:ascii="var(--jp-code-font-family)" w:hAnsi="var(--jp-code-font-family)"/>
          <w:color w:val="11161A"/>
          <w:bdr w:val="none" w:sz="0" w:space="0" w:color="auto" w:frame="1"/>
          <w:shd w:val="clear" w:color="auto" w:fill="F7F7F8"/>
        </w:rPr>
        <w:t xml:space="preserve"> </w:t>
      </w:r>
      <w:proofErr w:type="spellStart"/>
      <w:proofErr w:type="gramStart"/>
      <w:r>
        <w:rPr>
          <w:rStyle w:val="cm-variable"/>
          <w:rFonts w:ascii="var(--jp-code-font-family)" w:hAnsi="var(--jp-code-font-family)"/>
          <w:color w:val="11161A"/>
          <w:bdr w:val="none" w:sz="0" w:space="0" w:color="auto" w:frame="1"/>
          <w:shd w:val="clear" w:color="auto" w:fill="F7F7F8"/>
        </w:rPr>
        <w:t>MyInt</w:t>
      </w:r>
      <w:proofErr w:type="spellEnd"/>
      <w:r>
        <w:rPr>
          <w:rStyle w:val="HTMLCode"/>
          <w:rFonts w:ascii="var(--jp-code-font-family)" w:hAnsi="var(--jp-code-font-family)"/>
          <w:color w:val="11161A"/>
          <w:bdr w:val="none" w:sz="0" w:space="0" w:color="auto" w:frame="1"/>
          <w:shd w:val="clear" w:color="auto" w:fill="F7F7F8"/>
        </w:rPr>
        <w:t>(</w:t>
      </w:r>
      <w:proofErr w:type="gramEnd"/>
      <w:r>
        <w:rPr>
          <w:rStyle w:val="cm-keyword"/>
          <w:rFonts w:ascii="var(--jp-code-font-family)" w:hAnsi="var(--jp-code-font-family)"/>
          <w:b/>
          <w:bCs/>
          <w:color w:val="11161A"/>
          <w:bdr w:val="none" w:sz="0" w:space="0" w:color="auto" w:frame="1"/>
          <w:shd w:val="clear" w:color="auto" w:fill="F7F7F8"/>
        </w:rPr>
        <w:t>new</w:t>
      </w:r>
      <w:r>
        <w:rPr>
          <w:rStyle w:val="HTMLCode"/>
          <w:rFonts w:ascii="var(--jp-code-font-family)" w:hAnsi="var(--jp-code-font-family)"/>
          <w:color w:val="11161A"/>
          <w:bdr w:val="none" w:sz="0" w:space="0" w:color="auto" w:frame="1"/>
          <w:shd w:val="clear" w:color="auto" w:fill="F7F7F8"/>
        </w:rPr>
        <w:t xml:space="preserve"> </w:t>
      </w:r>
      <w:r>
        <w:rPr>
          <w:rStyle w:val="cm-type"/>
          <w:rFonts w:ascii="var(--jp-code-font-family)" w:hAnsi="var(--jp-code-font-family)"/>
          <w:color w:val="11161A"/>
          <w:bdr w:val="none" w:sz="0" w:space="0" w:color="auto" w:frame="1"/>
          <w:shd w:val="clear" w:color="auto" w:fill="F7F7F8"/>
        </w:rPr>
        <w:t>int</w:t>
      </w:r>
      <w:r>
        <w:rPr>
          <w:rStyle w:val="HTMLCode"/>
          <w:rFonts w:ascii="var(--jp-code-font-family)" w:hAnsi="var(--jp-code-font-family)"/>
          <w:color w:val="11161A"/>
          <w:bdr w:val="none" w:sz="0" w:space="0" w:color="auto" w:frame="1"/>
          <w:shd w:val="clear" w:color="auto" w:fill="F7F7F8"/>
        </w:rPr>
        <w:t>(</w:t>
      </w:r>
      <w:r>
        <w:rPr>
          <w:rStyle w:val="cm-variable"/>
          <w:rFonts w:ascii="var(--jp-code-font-family)" w:hAnsi="var(--jp-code-font-family)"/>
          <w:color w:val="11161A"/>
          <w:bdr w:val="none" w:sz="0" w:space="0" w:color="auto" w:frame="1"/>
          <w:shd w:val="clear" w:color="auto" w:fill="F7F7F8"/>
        </w:rPr>
        <w:t>i</w:t>
      </w:r>
      <w:r>
        <w:rPr>
          <w:rStyle w:val="HTMLCode"/>
          <w:rFonts w:ascii="var(--jp-code-font-family)" w:hAnsi="var(--jp-code-font-family)"/>
          <w:color w:val="11161A"/>
          <w:bdr w:val="none" w:sz="0" w:space="0" w:color="auto" w:frame="1"/>
          <w:shd w:val="clear" w:color="auto" w:fill="F7F7F8"/>
        </w:rPr>
        <w:t>));</w:t>
      </w:r>
    </w:p>
    <w:p w:rsidR="008844F5" w:rsidRDefault="008844F5" w:rsidP="008844F5">
      <w:pPr>
        <w:pStyle w:val="HTMLPreformatted"/>
        <w:shd w:val="clear" w:color="auto" w:fill="F7F7F8"/>
        <w:rPr>
          <w:rStyle w:val="HTMLCode"/>
          <w:rFonts w:ascii="var(--jp-code-font-family)" w:hAnsi="var(--jp-code-font-family)"/>
          <w:color w:val="11161A"/>
          <w:bdr w:val="none" w:sz="0" w:space="0" w:color="auto" w:frame="1"/>
          <w:shd w:val="clear" w:color="auto" w:fill="F7F7F8"/>
        </w:rPr>
      </w:pPr>
    </w:p>
    <w:p w:rsidR="008844F5" w:rsidRDefault="008844F5" w:rsidP="008844F5">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r>
        <w:rPr>
          <w:rStyle w:val="cm-comment"/>
          <w:rFonts w:ascii="var(--jp-code-font-family)" w:hAnsi="var(--jp-code-font-family)"/>
          <w:i/>
          <w:iCs/>
          <w:color w:val="11161A"/>
          <w:bdr w:val="none" w:sz="0" w:space="0" w:color="auto" w:frame="1"/>
          <w:shd w:val="clear" w:color="auto" w:fill="F7F7F8"/>
        </w:rPr>
        <w:t>// use the resource</w:t>
      </w:r>
    </w:p>
    <w:p w:rsidR="008844F5" w:rsidRDefault="008844F5" w:rsidP="008844F5">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proofErr w:type="gramStart"/>
      <w:r>
        <w:rPr>
          <w:rStyle w:val="cm-variable"/>
          <w:rFonts w:ascii="var(--jp-code-font-family)" w:hAnsi="var(--jp-code-font-family)"/>
          <w:color w:val="11161A"/>
          <w:bdr w:val="none" w:sz="0" w:space="0" w:color="auto" w:frame="1"/>
          <w:shd w:val="clear" w:color="auto" w:fill="F7F7F8"/>
        </w:rPr>
        <w:t>std::</w:t>
      </w:r>
      <w:proofErr w:type="spellStart"/>
      <w:proofErr w:type="gramEnd"/>
      <w:r>
        <w:rPr>
          <w:rStyle w:val="cm-variable"/>
          <w:rFonts w:ascii="var(--jp-code-font-family)" w:hAnsi="var(--jp-code-font-family)"/>
          <w:color w:val="11161A"/>
          <w:bdr w:val="none" w:sz="0" w:space="0" w:color="auto" w:frame="1"/>
          <w:shd w:val="clear" w:color="auto" w:fill="F7F7F8"/>
        </w:rPr>
        <w:t>cout</w:t>
      </w:r>
      <w:proofErr w:type="spellEnd"/>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hAnsi="var(--jp-code-font-family)"/>
          <w:b/>
          <w:bCs/>
          <w:color w:val="11161A"/>
          <w:bdr w:val="none" w:sz="0" w:space="0" w:color="auto" w:frame="1"/>
          <w:shd w:val="clear" w:color="auto" w:fill="F7F7F8"/>
        </w:rPr>
        <w:t>&lt;&lt;</w:t>
      </w:r>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hAnsi="var(--jp-code-font-family)"/>
          <w:b/>
          <w:bCs/>
          <w:color w:val="11161A"/>
          <w:bdr w:val="none" w:sz="0" w:space="0" w:color="auto" w:frame="1"/>
          <w:shd w:val="clear" w:color="auto" w:fill="F7F7F8"/>
        </w:rPr>
        <w:t>**</w:t>
      </w:r>
      <w:proofErr w:type="spellStart"/>
      <w:r>
        <w:rPr>
          <w:rStyle w:val="cm-variable"/>
          <w:rFonts w:ascii="var(--jp-code-font-family)" w:hAnsi="var(--jp-code-font-family)"/>
          <w:color w:val="11161A"/>
          <w:bdr w:val="none" w:sz="0" w:space="0" w:color="auto" w:frame="1"/>
          <w:shd w:val="clear" w:color="auto" w:fill="F7F7F8"/>
        </w:rPr>
        <w:t>en</w:t>
      </w:r>
      <w:proofErr w:type="spellEnd"/>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hAnsi="var(--jp-code-font-family)"/>
          <w:b/>
          <w:bCs/>
          <w:color w:val="11161A"/>
          <w:bdr w:val="none" w:sz="0" w:space="0" w:color="auto" w:frame="1"/>
          <w:shd w:val="clear" w:color="auto" w:fill="F7F7F8"/>
        </w:rPr>
        <w:t>&lt;&lt;</w:t>
      </w:r>
      <w:r>
        <w:rPr>
          <w:rStyle w:val="HTMLCode"/>
          <w:rFonts w:ascii="var(--jp-code-font-family)" w:hAnsi="var(--jp-code-font-family)"/>
          <w:color w:val="11161A"/>
          <w:bdr w:val="none" w:sz="0" w:space="0" w:color="auto" w:frame="1"/>
          <w:shd w:val="clear" w:color="auto" w:fill="F7F7F8"/>
        </w:rPr>
        <w:t xml:space="preserve"> </w:t>
      </w:r>
      <w:r>
        <w:rPr>
          <w:rStyle w:val="cm-string"/>
          <w:rFonts w:ascii="var(--jp-code-font-family)" w:hAnsi="var(--jp-code-font-family)"/>
          <w:color w:val="11161A"/>
          <w:bdr w:val="none" w:sz="0" w:space="0" w:color="auto" w:frame="1"/>
          <w:shd w:val="clear" w:color="auto" w:fill="F7F7F8"/>
        </w:rPr>
        <w:t>"/"</w:t>
      </w:r>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hAnsi="var(--jp-code-font-family)"/>
          <w:b/>
          <w:bCs/>
          <w:color w:val="11161A"/>
          <w:bdr w:val="none" w:sz="0" w:space="0" w:color="auto" w:frame="1"/>
          <w:shd w:val="clear" w:color="auto" w:fill="F7F7F8"/>
        </w:rPr>
        <w:t>&lt;&lt;</w:t>
      </w:r>
      <w:r>
        <w:rPr>
          <w:rStyle w:val="HTMLCode"/>
          <w:rFonts w:ascii="var(--jp-code-font-family)" w:hAnsi="var(--jp-code-font-family)"/>
          <w:color w:val="11161A"/>
          <w:bdr w:val="none" w:sz="0" w:space="0" w:color="auto" w:frame="1"/>
          <w:shd w:val="clear" w:color="auto" w:fill="F7F7F8"/>
        </w:rPr>
        <w:t xml:space="preserve"> </w:t>
      </w:r>
      <w:r>
        <w:rPr>
          <w:rStyle w:val="cm-variable"/>
          <w:rFonts w:ascii="var(--jp-code-font-family)" w:hAnsi="var(--jp-code-font-family)"/>
          <w:color w:val="11161A"/>
          <w:bdr w:val="none" w:sz="0" w:space="0" w:color="auto" w:frame="1"/>
          <w:shd w:val="clear" w:color="auto" w:fill="F7F7F8"/>
        </w:rPr>
        <w:t>den</w:t>
      </w:r>
      <w:r>
        <w:rPr>
          <w:rStyle w:val="HTMLCode"/>
          <w:rFonts w:ascii="var(--jp-code-font-family)" w:hAnsi="var(--jp-code-font-family)"/>
          <w:color w:val="11161A"/>
          <w:bdr w:val="none" w:sz="0" w:space="0" w:color="auto" w:frame="1"/>
          <w:shd w:val="clear" w:color="auto" w:fill="F7F7F8"/>
        </w:rPr>
        <w:t>[</w:t>
      </w:r>
      <w:r>
        <w:rPr>
          <w:rStyle w:val="cm-variable"/>
          <w:rFonts w:ascii="var(--jp-code-font-family)" w:hAnsi="var(--jp-code-font-family)"/>
          <w:color w:val="11161A"/>
          <w:bdr w:val="none" w:sz="0" w:space="0" w:color="auto" w:frame="1"/>
          <w:shd w:val="clear" w:color="auto" w:fill="F7F7F8"/>
        </w:rPr>
        <w:t>i</w:t>
      </w:r>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hAnsi="var(--jp-code-font-family)"/>
          <w:b/>
          <w:bCs/>
          <w:color w:val="11161A"/>
          <w:bdr w:val="none" w:sz="0" w:space="0" w:color="auto" w:frame="1"/>
          <w:shd w:val="clear" w:color="auto" w:fill="F7F7F8"/>
        </w:rPr>
        <w:t>&lt;&lt;</w:t>
      </w:r>
      <w:r>
        <w:rPr>
          <w:rStyle w:val="HTMLCode"/>
          <w:rFonts w:ascii="var(--jp-code-font-family)" w:hAnsi="var(--jp-code-font-family)"/>
          <w:color w:val="11161A"/>
          <w:bdr w:val="none" w:sz="0" w:space="0" w:color="auto" w:frame="1"/>
          <w:shd w:val="clear" w:color="auto" w:fill="F7F7F8"/>
        </w:rPr>
        <w:t xml:space="preserve"> </w:t>
      </w:r>
      <w:r>
        <w:rPr>
          <w:rStyle w:val="cm-string"/>
          <w:rFonts w:ascii="var(--jp-code-font-family)" w:hAnsi="var(--jp-code-font-family)"/>
          <w:color w:val="11161A"/>
          <w:bdr w:val="none" w:sz="0" w:space="0" w:color="auto" w:frame="1"/>
          <w:shd w:val="clear" w:color="auto" w:fill="F7F7F8"/>
        </w:rPr>
        <w:t>" = "</w:t>
      </w:r>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hAnsi="var(--jp-code-font-family)"/>
          <w:b/>
          <w:bCs/>
          <w:color w:val="11161A"/>
          <w:bdr w:val="none" w:sz="0" w:space="0" w:color="auto" w:frame="1"/>
          <w:shd w:val="clear" w:color="auto" w:fill="F7F7F8"/>
        </w:rPr>
        <w:t>&lt;&lt;</w:t>
      </w:r>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hAnsi="var(--jp-code-font-family)"/>
          <w:b/>
          <w:bCs/>
          <w:color w:val="11161A"/>
          <w:bdr w:val="none" w:sz="0" w:space="0" w:color="auto" w:frame="1"/>
          <w:shd w:val="clear" w:color="auto" w:fill="F7F7F8"/>
        </w:rPr>
        <w:t>**</w:t>
      </w:r>
      <w:proofErr w:type="spellStart"/>
      <w:r>
        <w:rPr>
          <w:rStyle w:val="cm-variable"/>
          <w:rFonts w:ascii="var(--jp-code-font-family)" w:hAnsi="var(--jp-code-font-family)"/>
          <w:color w:val="11161A"/>
          <w:bdr w:val="none" w:sz="0" w:space="0" w:color="auto" w:frame="1"/>
          <w:shd w:val="clear" w:color="auto" w:fill="F7F7F8"/>
        </w:rPr>
        <w:t>en</w:t>
      </w:r>
      <w:proofErr w:type="spellEnd"/>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hAnsi="var(--jp-code-font-family)"/>
          <w:b/>
          <w:bCs/>
          <w:color w:val="11161A"/>
          <w:bdr w:val="none" w:sz="0" w:space="0" w:color="auto" w:frame="1"/>
          <w:shd w:val="clear" w:color="auto" w:fill="F7F7F8"/>
        </w:rPr>
        <w:t>/</w:t>
      </w:r>
      <w:r>
        <w:rPr>
          <w:rStyle w:val="HTMLCode"/>
          <w:rFonts w:ascii="var(--jp-code-font-family)" w:hAnsi="var(--jp-code-font-family)"/>
          <w:color w:val="11161A"/>
          <w:bdr w:val="none" w:sz="0" w:space="0" w:color="auto" w:frame="1"/>
          <w:shd w:val="clear" w:color="auto" w:fill="F7F7F8"/>
        </w:rPr>
        <w:t xml:space="preserve"> </w:t>
      </w:r>
      <w:r>
        <w:rPr>
          <w:rStyle w:val="cm-variable"/>
          <w:rFonts w:ascii="var(--jp-code-font-family)" w:hAnsi="var(--jp-code-font-family)"/>
          <w:color w:val="11161A"/>
          <w:bdr w:val="none" w:sz="0" w:space="0" w:color="auto" w:frame="1"/>
          <w:shd w:val="clear" w:color="auto" w:fill="F7F7F8"/>
        </w:rPr>
        <w:t>den</w:t>
      </w:r>
      <w:r>
        <w:rPr>
          <w:rStyle w:val="HTMLCode"/>
          <w:rFonts w:ascii="var(--jp-code-font-family)" w:hAnsi="var(--jp-code-font-family)"/>
          <w:color w:val="11161A"/>
          <w:bdr w:val="none" w:sz="0" w:space="0" w:color="auto" w:frame="1"/>
          <w:shd w:val="clear" w:color="auto" w:fill="F7F7F8"/>
        </w:rPr>
        <w:t>[</w:t>
      </w:r>
      <w:r>
        <w:rPr>
          <w:rStyle w:val="cm-variable"/>
          <w:rFonts w:ascii="var(--jp-code-font-family)" w:hAnsi="var(--jp-code-font-family)"/>
          <w:color w:val="11161A"/>
          <w:bdr w:val="none" w:sz="0" w:space="0" w:color="auto" w:frame="1"/>
          <w:shd w:val="clear" w:color="auto" w:fill="F7F7F8"/>
        </w:rPr>
        <w:t>i</w:t>
      </w:r>
      <w:r>
        <w:rPr>
          <w:rStyle w:val="HTMLCode"/>
          <w:rFonts w:ascii="var(--jp-code-font-family)" w:hAnsi="var(--jp-code-font-family)"/>
          <w:color w:val="11161A"/>
          <w:bdr w:val="none" w:sz="0" w:space="0" w:color="auto" w:frame="1"/>
          <w:shd w:val="clear" w:color="auto" w:fill="F7F7F8"/>
        </w:rPr>
        <w:t xml:space="preserve">] </w:t>
      </w:r>
      <w:r>
        <w:rPr>
          <w:rStyle w:val="cm-operator"/>
          <w:rFonts w:ascii="var(--jp-code-font-family)" w:hAnsi="var(--jp-code-font-family)"/>
          <w:b/>
          <w:bCs/>
          <w:color w:val="11161A"/>
          <w:bdr w:val="none" w:sz="0" w:space="0" w:color="auto" w:frame="1"/>
          <w:shd w:val="clear" w:color="auto" w:fill="F7F7F8"/>
        </w:rPr>
        <w:t>&lt;&lt;</w:t>
      </w:r>
      <w:r>
        <w:rPr>
          <w:rStyle w:val="HTMLCode"/>
          <w:rFonts w:ascii="var(--jp-code-font-family)" w:hAnsi="var(--jp-code-font-family)"/>
          <w:color w:val="11161A"/>
          <w:bdr w:val="none" w:sz="0" w:space="0" w:color="auto" w:frame="1"/>
          <w:shd w:val="clear" w:color="auto" w:fill="F7F7F8"/>
        </w:rPr>
        <w:t xml:space="preserve"> </w:t>
      </w:r>
      <w:r>
        <w:rPr>
          <w:rStyle w:val="cm-variable"/>
          <w:rFonts w:ascii="var(--jp-code-font-family)" w:hAnsi="var(--jp-code-font-family)"/>
          <w:color w:val="11161A"/>
          <w:bdr w:val="none" w:sz="0" w:space="0" w:color="auto" w:frame="1"/>
          <w:shd w:val="clear" w:color="auto" w:fill="F7F7F8"/>
        </w:rPr>
        <w:t>std::</w:t>
      </w:r>
      <w:proofErr w:type="spellStart"/>
      <w:r>
        <w:rPr>
          <w:rStyle w:val="cm-variable"/>
          <w:rFonts w:ascii="var(--jp-code-font-family)" w:hAnsi="var(--jp-code-font-family)"/>
          <w:color w:val="11161A"/>
          <w:bdr w:val="none" w:sz="0" w:space="0" w:color="auto" w:frame="1"/>
          <w:shd w:val="clear" w:color="auto" w:fill="F7F7F8"/>
        </w:rPr>
        <w:t>endl</w:t>
      </w:r>
      <w:proofErr w:type="spellEnd"/>
      <w:r>
        <w:rPr>
          <w:rStyle w:val="HTMLCode"/>
          <w:rFonts w:ascii="var(--jp-code-font-family)" w:hAnsi="var(--jp-code-font-family)"/>
          <w:color w:val="11161A"/>
          <w:bdr w:val="none" w:sz="0" w:space="0" w:color="auto" w:frame="1"/>
          <w:shd w:val="clear" w:color="auto" w:fill="F7F7F8"/>
        </w:rPr>
        <w:t>;</w:t>
      </w:r>
    </w:p>
    <w:p w:rsidR="008844F5" w:rsidRDefault="008844F5" w:rsidP="008844F5">
      <w:pPr>
        <w:pStyle w:val="HTMLPreformatted"/>
        <w:shd w:val="clear" w:color="auto" w:fill="F7F7F8"/>
        <w:rPr>
          <w:rStyle w:val="HTMLCode"/>
          <w:rFonts w:ascii="var(--jp-code-font-family)" w:hAnsi="var(--jp-code-font-family)"/>
          <w:color w:val="11161A"/>
          <w:bdr w:val="none" w:sz="0" w:space="0" w:color="auto" w:frame="1"/>
          <w:shd w:val="clear" w:color="auto" w:fill="F7F7F8"/>
        </w:rPr>
      </w:pPr>
    </w:p>
    <w:p w:rsidR="008844F5" w:rsidRDefault="008844F5" w:rsidP="008844F5">
      <w:pPr>
        <w:pStyle w:val="HTMLPreformatted"/>
        <w:shd w:val="clear" w:color="auto" w:fill="F7F7F8"/>
        <w:rPr>
          <w:rStyle w:val="HTMLCode"/>
          <w:rFonts w:ascii="var(--jp-code-font-family)" w:hAnsi="var(--jp-code-font-family)"/>
          <w:color w:val="11161A"/>
          <w:bdr w:val="none" w:sz="0" w:space="0" w:color="auto" w:frame="1"/>
          <w:shd w:val="clear" w:color="auto" w:fill="F7F7F8"/>
        </w:rPr>
      </w:pPr>
      <w:r>
        <w:rPr>
          <w:rStyle w:val="HTMLCode"/>
          <w:rFonts w:ascii="var(--jp-code-font-family)" w:hAnsi="var(--jp-code-font-family)"/>
          <w:color w:val="11161A"/>
          <w:bdr w:val="none" w:sz="0" w:space="0" w:color="auto" w:frame="1"/>
          <w:shd w:val="clear" w:color="auto" w:fill="F7F7F8"/>
        </w:rPr>
        <w:t xml:space="preserve">    </w:t>
      </w:r>
      <w:r>
        <w:rPr>
          <w:rStyle w:val="cm-keyword"/>
          <w:rFonts w:ascii="var(--jp-code-font-family)" w:hAnsi="var(--jp-code-font-family)"/>
          <w:b/>
          <w:bCs/>
          <w:color w:val="11161A"/>
          <w:bdr w:val="none" w:sz="0" w:space="0" w:color="auto" w:frame="1"/>
          <w:shd w:val="clear" w:color="auto" w:fill="F7F7F8"/>
        </w:rPr>
        <w:t>return</w:t>
      </w:r>
      <w:r>
        <w:rPr>
          <w:rStyle w:val="HTMLCode"/>
          <w:rFonts w:ascii="var(--jp-code-font-family)" w:hAnsi="var(--jp-code-font-family)"/>
          <w:color w:val="11161A"/>
          <w:bdr w:val="none" w:sz="0" w:space="0" w:color="auto" w:frame="1"/>
          <w:shd w:val="clear" w:color="auto" w:fill="F7F7F8"/>
        </w:rPr>
        <w:t xml:space="preserve"> </w:t>
      </w:r>
      <w:r>
        <w:rPr>
          <w:rStyle w:val="cm-number"/>
          <w:rFonts w:ascii="var(--jp-code-font-family)" w:hAnsi="var(--jp-code-font-family)"/>
          <w:color w:val="11161A"/>
          <w:bdr w:val="none" w:sz="0" w:space="0" w:color="auto" w:frame="1"/>
          <w:shd w:val="clear" w:color="auto" w:fill="F7F7F8"/>
        </w:rPr>
        <w:t>0</w:t>
      </w:r>
      <w:r>
        <w:rPr>
          <w:rStyle w:val="HTMLCode"/>
          <w:rFonts w:ascii="var(--jp-code-font-family)" w:hAnsi="var(--jp-code-font-family)"/>
          <w:color w:val="11161A"/>
          <w:bdr w:val="none" w:sz="0" w:space="0" w:color="auto" w:frame="1"/>
          <w:shd w:val="clear" w:color="auto" w:fill="F7F7F8"/>
        </w:rPr>
        <w:t>;</w:t>
      </w:r>
    </w:p>
    <w:p w:rsidR="008844F5" w:rsidRDefault="008844F5" w:rsidP="008844F5">
      <w:pPr>
        <w:pStyle w:val="HTMLPreformatted"/>
        <w:shd w:val="clear" w:color="auto" w:fill="F7F7F8"/>
        <w:rPr>
          <w:rFonts w:ascii="var(--jp-code-font-family)" w:hAnsi="var(--jp-code-font-family)"/>
          <w:color w:val="11161A"/>
        </w:rPr>
      </w:pPr>
      <w:r>
        <w:rPr>
          <w:rStyle w:val="HTMLCode"/>
          <w:rFonts w:ascii="var(--jp-code-font-family)" w:hAnsi="var(--jp-code-font-family)"/>
          <w:color w:val="11161A"/>
          <w:bdr w:val="none" w:sz="0" w:space="0" w:color="auto" w:frame="1"/>
          <w:shd w:val="clear" w:color="auto" w:fill="F7F7F8"/>
        </w:rPr>
        <w:t>}</w:t>
      </w:r>
    </w:p>
    <w:p w:rsidR="008844F5" w:rsidRPr="00450214" w:rsidRDefault="008844F5" w:rsidP="008844F5">
      <w:pPr>
        <w:rPr>
          <w:rFonts w:ascii="Open Sans" w:hAnsi="Open Sans" w:cs="Open Sans"/>
          <w:color w:val="11161A"/>
          <w:sz w:val="20"/>
          <w:szCs w:val="20"/>
        </w:rPr>
      </w:pPr>
      <w:r w:rsidRPr="00450214">
        <w:rPr>
          <w:rFonts w:ascii="Open Sans" w:hAnsi="Open Sans" w:cs="Open Sans"/>
          <w:color w:val="11161A"/>
          <w:sz w:val="20"/>
          <w:szCs w:val="20"/>
        </w:rPr>
        <w:t>HIDE SOLUTION</w:t>
      </w:r>
    </w:p>
    <w:p w:rsidR="008844F5" w:rsidRPr="00450214" w:rsidRDefault="008844F5" w:rsidP="008844F5">
      <w:pPr>
        <w:pStyle w:val="NormalWeb"/>
        <w:spacing w:before="0" w:beforeAutospacing="0" w:after="0" w:afterAutospacing="0"/>
        <w:rPr>
          <w:rFonts w:ascii="Open Sans" w:hAnsi="Open Sans" w:cs="Open Sans"/>
          <w:color w:val="11161A"/>
          <w:sz w:val="20"/>
          <w:szCs w:val="20"/>
        </w:rPr>
      </w:pPr>
      <w:r w:rsidRPr="00450214">
        <w:rPr>
          <w:rFonts w:ascii="Open Sans" w:hAnsi="Open Sans" w:cs="Open Sans"/>
          <w:color w:val="11161A"/>
          <w:sz w:val="20"/>
          <w:szCs w:val="20"/>
        </w:rPr>
        <w:t>ANSWER: The destructor of </w:t>
      </w:r>
      <w:proofErr w:type="spellStart"/>
      <w:r w:rsidRPr="00450214">
        <w:rPr>
          <w:rStyle w:val="HTMLCode"/>
          <w:rFonts w:ascii="var(--jp-code-font-family)" w:hAnsi="var(--jp-code-font-family)"/>
          <w:color w:val="11161A"/>
          <w:bdr w:val="none" w:sz="0" w:space="0" w:color="auto" w:frame="1"/>
        </w:rPr>
        <w:t>MyInt</w:t>
      </w:r>
      <w:proofErr w:type="spellEnd"/>
      <w:r w:rsidRPr="00450214">
        <w:rPr>
          <w:rFonts w:ascii="Open Sans" w:hAnsi="Open Sans" w:cs="Open Sans"/>
          <w:color w:val="11161A"/>
          <w:sz w:val="20"/>
          <w:szCs w:val="20"/>
        </w:rPr>
        <w:t> would never be called, hence causing a memory leak with each loop iteration.</w:t>
      </w:r>
    </w:p>
    <w:p w:rsidR="00C94683" w:rsidRDefault="00C94683" w:rsidP="00C94683">
      <w:pPr>
        <w:pStyle w:val="ListParagraph"/>
      </w:pPr>
    </w:p>
    <w:p w:rsidR="00447B3B" w:rsidRDefault="00447B3B" w:rsidP="00C94683">
      <w:pPr>
        <w:pStyle w:val="ListParagraph"/>
      </w:pPr>
      <w:r>
        <w:t>Outro</w:t>
      </w:r>
    </w:p>
    <w:p w:rsidR="00447B3B" w:rsidRDefault="00A34314" w:rsidP="00C94683">
      <w:pPr>
        <w:pStyle w:val="ListParagraph"/>
      </w:pPr>
      <w:hyperlink r:id="rId70" w:history="1">
        <w:r w:rsidR="00447B3B" w:rsidRPr="00051CBF">
          <w:rPr>
            <w:rStyle w:val="Hyperlink"/>
          </w:rPr>
          <w:t>https://youtu.be/qCZT8tKatrU</w:t>
        </w:r>
      </w:hyperlink>
    </w:p>
    <w:p w:rsidR="00447B3B" w:rsidRDefault="00447B3B" w:rsidP="00C94683">
      <w:pPr>
        <w:pStyle w:val="ListParagraph"/>
      </w:pPr>
    </w:p>
    <w:p w:rsidR="00531B18" w:rsidRDefault="00531B18" w:rsidP="00531B18">
      <w:pPr>
        <w:pStyle w:val="ListParagraph"/>
        <w:numPr>
          <w:ilvl w:val="0"/>
          <w:numId w:val="2"/>
        </w:numPr>
      </w:pPr>
      <w:r>
        <w:t>Bjarne on RAII</w:t>
      </w:r>
    </w:p>
    <w:p w:rsidR="00447B3B" w:rsidRDefault="00A34314" w:rsidP="00447B3B">
      <w:pPr>
        <w:pStyle w:val="ListParagraph"/>
      </w:pPr>
      <w:hyperlink r:id="rId71" w:history="1">
        <w:r w:rsidR="00447B3B" w:rsidRPr="00051CBF">
          <w:rPr>
            <w:rStyle w:val="Hyperlink"/>
          </w:rPr>
          <w:t>https://youtu.be/eSCgbrpSNj0</w:t>
        </w:r>
      </w:hyperlink>
    </w:p>
    <w:p w:rsidR="00447B3B" w:rsidRDefault="00447B3B" w:rsidP="00447B3B">
      <w:pPr>
        <w:pStyle w:val="ListParagraph"/>
      </w:pPr>
    </w:p>
    <w:p w:rsidR="00531B18" w:rsidRDefault="00531B18" w:rsidP="00531B18">
      <w:pPr>
        <w:pStyle w:val="ListParagraph"/>
        <w:numPr>
          <w:ilvl w:val="0"/>
          <w:numId w:val="2"/>
        </w:numPr>
      </w:pPr>
      <w:r>
        <w:t>Smart Pointers</w:t>
      </w:r>
    </w:p>
    <w:p w:rsidR="00306A2F" w:rsidRDefault="00A34314" w:rsidP="00306A2F">
      <w:pPr>
        <w:pStyle w:val="ListParagraph"/>
      </w:pPr>
      <w:hyperlink r:id="rId72" w:history="1">
        <w:r w:rsidR="00306A2F" w:rsidRPr="00051CBF">
          <w:rPr>
            <w:rStyle w:val="Hyperlink"/>
          </w:rPr>
          <w:t>https://youtu.be/Nr3qzOklQNk</w:t>
        </w:r>
      </w:hyperlink>
    </w:p>
    <w:p w:rsidR="00175645" w:rsidRDefault="00175645" w:rsidP="00175645">
      <w:r>
        <w:rPr>
          <w:noProof/>
        </w:rPr>
        <w:drawing>
          <wp:inline distT="0" distB="0" distL="0" distR="0" wp14:anchorId="061B0C0A" wp14:editId="5869382E">
            <wp:extent cx="5334000" cy="3158799"/>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41355" cy="3163154"/>
                    </a:xfrm>
                    <a:prstGeom prst="rect">
                      <a:avLst/>
                    </a:prstGeom>
                  </pic:spPr>
                </pic:pic>
              </a:graphicData>
            </a:graphic>
          </wp:inline>
        </w:drawing>
      </w:r>
    </w:p>
    <w:p w:rsidR="008D78CD" w:rsidRPr="00450214" w:rsidRDefault="008D78CD" w:rsidP="008D78CD">
      <w:pPr>
        <w:pStyle w:val="Heading2"/>
        <w:shd w:val="clear" w:color="auto" w:fill="FFFFFF"/>
        <w:spacing w:after="0"/>
        <w:rPr>
          <w:rFonts w:ascii="Open Sans" w:hAnsi="Open Sans" w:cs="Open Sans"/>
          <w:sz w:val="20"/>
          <w:szCs w:val="20"/>
        </w:rPr>
      </w:pPr>
      <w:r w:rsidRPr="00450214">
        <w:rPr>
          <w:rFonts w:ascii="Open Sans" w:hAnsi="Open Sans" w:cs="Open Sans"/>
          <w:sz w:val="20"/>
          <w:szCs w:val="20"/>
        </w:rPr>
        <w:lastRenderedPageBreak/>
        <w:t>RAII and smart pointers</w:t>
      </w:r>
    </w:p>
    <w:p w:rsidR="008D78CD" w:rsidRDefault="008D78CD" w:rsidP="008D78CD">
      <w:pPr>
        <w:pStyle w:val="NormalWeb"/>
        <w:shd w:val="clear" w:color="auto" w:fill="FFFFFF"/>
        <w:spacing w:before="0" w:beforeAutospacing="0" w:after="0" w:afterAutospacing="0"/>
        <w:rPr>
          <w:rFonts w:ascii="Open Sans" w:hAnsi="Open Sans" w:cs="Open Sans"/>
          <w:sz w:val="20"/>
          <w:szCs w:val="20"/>
        </w:rPr>
      </w:pPr>
      <w:r w:rsidRPr="00450214">
        <w:rPr>
          <w:rFonts w:ascii="Open Sans" w:hAnsi="Open Sans" w:cs="Open Sans"/>
          <w:sz w:val="20"/>
          <w:szCs w:val="20"/>
        </w:rPr>
        <w:t>In the last section, we have discussed the powerful RAII idiom, which reduces the risk of improperly managed resources. Applied to the concept of memory management, RAII enables us to encapsulate </w:t>
      </w:r>
      <w:r w:rsidRPr="00450214">
        <w:rPr>
          <w:rStyle w:val="HTMLCode"/>
          <w:rFonts w:ascii="var(--jp-code-font-family)" w:hAnsi="var(--jp-code-font-family)"/>
          <w:bdr w:val="none" w:sz="0" w:space="0" w:color="auto" w:frame="1"/>
        </w:rPr>
        <w:t>new</w:t>
      </w:r>
      <w:r w:rsidRPr="00450214">
        <w:rPr>
          <w:rFonts w:ascii="Open Sans" w:hAnsi="Open Sans" w:cs="Open Sans"/>
          <w:sz w:val="20"/>
          <w:szCs w:val="20"/>
        </w:rPr>
        <w:t> and </w:t>
      </w:r>
      <w:r w:rsidRPr="00450214">
        <w:rPr>
          <w:rStyle w:val="HTMLCode"/>
          <w:rFonts w:ascii="var(--jp-code-font-family)" w:hAnsi="var(--jp-code-font-family)"/>
          <w:bdr w:val="none" w:sz="0" w:space="0" w:color="auto" w:frame="1"/>
        </w:rPr>
        <w:t>delete</w:t>
      </w:r>
      <w:r w:rsidRPr="00450214">
        <w:rPr>
          <w:rFonts w:ascii="Open Sans" w:hAnsi="Open Sans" w:cs="Open Sans"/>
          <w:sz w:val="20"/>
          <w:szCs w:val="20"/>
        </w:rPr>
        <w:t> calls within a class and thus present the programmer with a clean interface to the resource he intends to use. Since C++11, there exists a language feature called </w:t>
      </w:r>
      <w:r w:rsidRPr="00450214">
        <w:rPr>
          <w:rStyle w:val="Emphasis"/>
          <w:rFonts w:ascii="Open Sans" w:hAnsi="Open Sans" w:cs="Open Sans"/>
          <w:sz w:val="20"/>
          <w:szCs w:val="20"/>
        </w:rPr>
        <w:t>smart pointers</w:t>
      </w:r>
      <w:r w:rsidRPr="00450214">
        <w:rPr>
          <w:rFonts w:ascii="Open Sans" w:hAnsi="Open Sans" w:cs="Open Sans"/>
          <w:sz w:val="20"/>
          <w:szCs w:val="20"/>
        </w:rPr>
        <w:t xml:space="preserve">, which builds on the concept of RAII and - without exaggeration - revolutionizes the way we use resources on the heap. Let’s </w:t>
      </w:r>
      <w:proofErr w:type="gramStart"/>
      <w:r w:rsidRPr="00450214">
        <w:rPr>
          <w:rFonts w:ascii="Open Sans" w:hAnsi="Open Sans" w:cs="Open Sans"/>
          <w:sz w:val="20"/>
          <w:szCs w:val="20"/>
        </w:rPr>
        <w:t>take a look</w:t>
      </w:r>
      <w:proofErr w:type="gramEnd"/>
      <w:r w:rsidRPr="00450214">
        <w:rPr>
          <w:rFonts w:ascii="Open Sans" w:hAnsi="Open Sans" w:cs="Open Sans"/>
          <w:sz w:val="20"/>
          <w:szCs w:val="20"/>
        </w:rPr>
        <w:t>.</w:t>
      </w:r>
    </w:p>
    <w:p w:rsidR="00450214" w:rsidRPr="00450214" w:rsidRDefault="00450214" w:rsidP="008D78CD">
      <w:pPr>
        <w:pStyle w:val="NormalWeb"/>
        <w:shd w:val="clear" w:color="auto" w:fill="FFFFFF"/>
        <w:spacing w:before="0" w:beforeAutospacing="0" w:after="0" w:afterAutospacing="0"/>
        <w:rPr>
          <w:rFonts w:ascii="Open Sans" w:hAnsi="Open Sans" w:cs="Open Sans"/>
          <w:sz w:val="20"/>
          <w:szCs w:val="20"/>
        </w:rPr>
      </w:pPr>
    </w:p>
    <w:p w:rsidR="00175645" w:rsidRDefault="00175645" w:rsidP="00175645">
      <w:r>
        <w:rPr>
          <w:noProof/>
        </w:rPr>
        <w:drawing>
          <wp:inline distT="0" distB="0" distL="0" distR="0" wp14:anchorId="74274C3E" wp14:editId="131BEEF1">
            <wp:extent cx="5943600" cy="34404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440430"/>
                    </a:xfrm>
                    <a:prstGeom prst="rect">
                      <a:avLst/>
                    </a:prstGeom>
                  </pic:spPr>
                </pic:pic>
              </a:graphicData>
            </a:graphic>
          </wp:inline>
        </w:drawing>
      </w:r>
    </w:p>
    <w:p w:rsidR="008D78CD" w:rsidRPr="00450214" w:rsidRDefault="008D78CD" w:rsidP="008D78CD">
      <w:pPr>
        <w:pStyle w:val="Heading2"/>
        <w:spacing w:after="0"/>
        <w:rPr>
          <w:rFonts w:ascii="Open Sans" w:hAnsi="Open Sans" w:cs="Open Sans"/>
          <w:color w:val="11161A"/>
          <w:sz w:val="20"/>
          <w:szCs w:val="20"/>
        </w:rPr>
      </w:pPr>
      <w:r w:rsidRPr="00450214">
        <w:rPr>
          <w:rFonts w:ascii="Open Sans" w:hAnsi="Open Sans" w:cs="Open Sans"/>
          <w:color w:val="11161A"/>
          <w:sz w:val="20"/>
          <w:szCs w:val="20"/>
        </w:rPr>
        <w:t>Smart pointer overview</w:t>
      </w:r>
    </w:p>
    <w:p w:rsidR="008D78CD" w:rsidRPr="00450214" w:rsidRDefault="008D78CD" w:rsidP="008D78CD">
      <w:pPr>
        <w:pStyle w:val="NormalWeb"/>
        <w:spacing w:before="0" w:beforeAutospacing="0" w:after="0" w:afterAutospacing="0"/>
        <w:rPr>
          <w:rFonts w:ascii="Open Sans" w:hAnsi="Open Sans" w:cs="Open Sans"/>
          <w:color w:val="11161A"/>
          <w:sz w:val="20"/>
          <w:szCs w:val="20"/>
        </w:rPr>
      </w:pPr>
      <w:r w:rsidRPr="00450214">
        <w:rPr>
          <w:rFonts w:ascii="Open Sans" w:hAnsi="Open Sans" w:cs="Open Sans"/>
          <w:color w:val="11161A"/>
          <w:sz w:val="20"/>
          <w:szCs w:val="20"/>
        </w:rPr>
        <w:t>Since C++11, the standard library includes </w:t>
      </w:r>
      <w:r w:rsidRPr="00450214">
        <w:rPr>
          <w:rStyle w:val="Emphasis"/>
          <w:rFonts w:ascii="Open Sans" w:hAnsi="Open Sans" w:cs="Open Sans"/>
          <w:color w:val="11161A"/>
          <w:sz w:val="20"/>
          <w:szCs w:val="20"/>
        </w:rPr>
        <w:t>smart pointers</w:t>
      </w:r>
      <w:r w:rsidRPr="00450214">
        <w:rPr>
          <w:rFonts w:ascii="Open Sans" w:hAnsi="Open Sans" w:cs="Open Sans"/>
          <w:color w:val="11161A"/>
          <w:sz w:val="20"/>
          <w:szCs w:val="20"/>
        </w:rPr>
        <w:t xml:space="preserve">, which help to ensure that programs are free of memory leaks while also remaining exception-safe. With smart pointers, resource acquisition occurs </w:t>
      </w:r>
      <w:proofErr w:type="gramStart"/>
      <w:r w:rsidRPr="00450214">
        <w:rPr>
          <w:rFonts w:ascii="Open Sans" w:hAnsi="Open Sans" w:cs="Open Sans"/>
          <w:color w:val="11161A"/>
          <w:sz w:val="20"/>
          <w:szCs w:val="20"/>
        </w:rPr>
        <w:t>at the same time that</w:t>
      </w:r>
      <w:proofErr w:type="gramEnd"/>
      <w:r w:rsidRPr="00450214">
        <w:rPr>
          <w:rFonts w:ascii="Open Sans" w:hAnsi="Open Sans" w:cs="Open Sans"/>
          <w:color w:val="11161A"/>
          <w:sz w:val="20"/>
          <w:szCs w:val="20"/>
        </w:rPr>
        <w:t xml:space="preserve"> the object is initialized (when instantiated with </w:t>
      </w:r>
      <w:proofErr w:type="spellStart"/>
      <w:r w:rsidRPr="00450214">
        <w:rPr>
          <w:rStyle w:val="HTMLCode"/>
          <w:rFonts w:ascii="var(--jp-code-font-family)" w:hAnsi="var(--jp-code-font-family)"/>
          <w:color w:val="11161A"/>
          <w:bdr w:val="none" w:sz="0" w:space="0" w:color="auto" w:frame="1"/>
        </w:rPr>
        <w:t>make_shared</w:t>
      </w:r>
      <w:proofErr w:type="spellEnd"/>
      <w:r w:rsidRPr="00450214">
        <w:rPr>
          <w:rFonts w:ascii="Open Sans" w:hAnsi="Open Sans" w:cs="Open Sans"/>
          <w:color w:val="11161A"/>
          <w:sz w:val="20"/>
          <w:szCs w:val="20"/>
        </w:rPr>
        <w:t> or </w:t>
      </w:r>
      <w:proofErr w:type="spellStart"/>
      <w:r w:rsidRPr="00450214">
        <w:rPr>
          <w:rStyle w:val="HTMLCode"/>
          <w:rFonts w:ascii="var(--jp-code-font-family)" w:hAnsi="var(--jp-code-font-family)"/>
          <w:color w:val="11161A"/>
          <w:bdr w:val="none" w:sz="0" w:space="0" w:color="auto" w:frame="1"/>
        </w:rPr>
        <w:t>make_unique</w:t>
      </w:r>
      <w:proofErr w:type="spellEnd"/>
      <w:r w:rsidRPr="00450214">
        <w:rPr>
          <w:rFonts w:ascii="Open Sans" w:hAnsi="Open Sans" w:cs="Open Sans"/>
          <w:color w:val="11161A"/>
          <w:sz w:val="20"/>
          <w:szCs w:val="20"/>
        </w:rPr>
        <w:t>), so that all resources for the object are created and initialized in a single line of code.</w:t>
      </w:r>
    </w:p>
    <w:p w:rsidR="008D78CD" w:rsidRPr="00450214" w:rsidRDefault="008D78CD" w:rsidP="008D78CD">
      <w:pPr>
        <w:pStyle w:val="NormalWeb"/>
        <w:spacing w:before="0" w:beforeAutospacing="0" w:after="0" w:afterAutospacing="0"/>
        <w:rPr>
          <w:rFonts w:ascii="Open Sans" w:hAnsi="Open Sans" w:cs="Open Sans"/>
          <w:color w:val="11161A"/>
          <w:sz w:val="20"/>
          <w:szCs w:val="20"/>
        </w:rPr>
      </w:pPr>
      <w:r w:rsidRPr="00450214">
        <w:rPr>
          <w:rFonts w:ascii="Open Sans" w:hAnsi="Open Sans" w:cs="Open Sans"/>
          <w:color w:val="11161A"/>
          <w:sz w:val="20"/>
          <w:szCs w:val="20"/>
        </w:rPr>
        <w:t>In modern C++, raw pointers managed with </w:t>
      </w:r>
      <w:r w:rsidRPr="00450214">
        <w:rPr>
          <w:rStyle w:val="HTMLCode"/>
          <w:rFonts w:ascii="var(--jp-code-font-family)" w:hAnsi="var(--jp-code-font-family)"/>
          <w:color w:val="11161A"/>
          <w:bdr w:val="none" w:sz="0" w:space="0" w:color="auto" w:frame="1"/>
        </w:rPr>
        <w:t>new</w:t>
      </w:r>
      <w:r w:rsidRPr="00450214">
        <w:rPr>
          <w:rFonts w:ascii="Open Sans" w:hAnsi="Open Sans" w:cs="Open Sans"/>
          <w:color w:val="11161A"/>
          <w:sz w:val="20"/>
          <w:szCs w:val="20"/>
        </w:rPr>
        <w:t> and </w:t>
      </w:r>
      <w:r w:rsidRPr="00450214">
        <w:rPr>
          <w:rStyle w:val="HTMLCode"/>
          <w:rFonts w:ascii="var(--jp-code-font-family)" w:hAnsi="var(--jp-code-font-family)"/>
          <w:color w:val="11161A"/>
          <w:bdr w:val="none" w:sz="0" w:space="0" w:color="auto" w:frame="1"/>
        </w:rPr>
        <w:t>delete</w:t>
      </w:r>
      <w:r w:rsidRPr="00450214">
        <w:rPr>
          <w:rFonts w:ascii="Open Sans" w:hAnsi="Open Sans" w:cs="Open Sans"/>
          <w:color w:val="11161A"/>
          <w:sz w:val="20"/>
          <w:szCs w:val="20"/>
        </w:rPr>
        <w:t> should only be used in small blocks of code with limited scope, where performance is critical (such as with </w:t>
      </w:r>
      <w:r w:rsidRPr="00450214">
        <w:rPr>
          <w:rStyle w:val="HTMLCode"/>
          <w:rFonts w:ascii="var(--jp-code-font-family)" w:hAnsi="var(--jp-code-font-family)"/>
          <w:color w:val="11161A"/>
          <w:bdr w:val="none" w:sz="0" w:space="0" w:color="auto" w:frame="1"/>
        </w:rPr>
        <w:t>placement new</w:t>
      </w:r>
      <w:r w:rsidRPr="00450214">
        <w:rPr>
          <w:rFonts w:ascii="Open Sans" w:hAnsi="Open Sans" w:cs="Open Sans"/>
          <w:color w:val="11161A"/>
          <w:sz w:val="20"/>
          <w:szCs w:val="20"/>
        </w:rPr>
        <w:t>) and ownership rights of the memory resource are clear. We will look at some guidelines on where to use which pointer later.</w:t>
      </w:r>
    </w:p>
    <w:p w:rsidR="008D78CD" w:rsidRPr="00450214" w:rsidRDefault="008D78CD" w:rsidP="008D78CD">
      <w:pPr>
        <w:pStyle w:val="NormalWeb"/>
        <w:spacing w:before="0" w:beforeAutospacing="0" w:after="240" w:afterAutospacing="0"/>
        <w:rPr>
          <w:rFonts w:ascii="Open Sans" w:hAnsi="Open Sans" w:cs="Open Sans"/>
          <w:color w:val="11161A"/>
          <w:sz w:val="20"/>
          <w:szCs w:val="20"/>
        </w:rPr>
      </w:pPr>
      <w:r w:rsidRPr="00450214">
        <w:rPr>
          <w:rFonts w:ascii="Open Sans" w:hAnsi="Open Sans" w:cs="Open Sans"/>
          <w:color w:val="11161A"/>
          <w:sz w:val="20"/>
          <w:szCs w:val="20"/>
        </w:rPr>
        <w:t>C++11 has introduced three types of smart pointers, which are defined in the header of the standard library:</w:t>
      </w:r>
    </w:p>
    <w:p w:rsidR="008D78CD" w:rsidRPr="00450214" w:rsidRDefault="008D78CD" w:rsidP="00EB042C">
      <w:pPr>
        <w:pStyle w:val="NormalWeb"/>
        <w:numPr>
          <w:ilvl w:val="0"/>
          <w:numId w:val="3"/>
        </w:numPr>
        <w:spacing w:before="0" w:beforeAutospacing="0" w:after="0" w:afterAutospacing="0"/>
        <w:rPr>
          <w:rFonts w:ascii="Open Sans" w:hAnsi="Open Sans" w:cs="Open Sans"/>
          <w:color w:val="11161A"/>
          <w:sz w:val="20"/>
          <w:szCs w:val="20"/>
        </w:rPr>
      </w:pPr>
      <w:r w:rsidRPr="00450214">
        <w:rPr>
          <w:rFonts w:ascii="Open Sans" w:hAnsi="Open Sans" w:cs="Open Sans"/>
          <w:color w:val="11161A"/>
          <w:sz w:val="20"/>
          <w:szCs w:val="20"/>
        </w:rPr>
        <w:t>The </w:t>
      </w:r>
      <w:r w:rsidRPr="00450214">
        <w:rPr>
          <w:rStyle w:val="Strong"/>
          <w:rFonts w:ascii="Open Sans" w:hAnsi="Open Sans" w:cs="Open Sans"/>
          <w:color w:val="11161A"/>
          <w:sz w:val="20"/>
          <w:szCs w:val="20"/>
        </w:rPr>
        <w:t>unique pointer</w:t>
      </w:r>
      <w:r w:rsidRPr="00450214">
        <w:rPr>
          <w:rFonts w:ascii="Open Sans" w:hAnsi="Open Sans" w:cs="Open Sans"/>
          <w:color w:val="11161A"/>
          <w:sz w:val="20"/>
          <w:szCs w:val="20"/>
        </w:rPr>
        <w:t> </w:t>
      </w:r>
      <w:proofErr w:type="gramStart"/>
      <w:r w:rsidRPr="00450214">
        <w:rPr>
          <w:rStyle w:val="HTMLCode"/>
          <w:rFonts w:ascii="var(--jp-code-font-family)" w:hAnsi="var(--jp-code-font-family)"/>
          <w:color w:val="11161A"/>
          <w:bdr w:val="none" w:sz="0" w:space="0" w:color="auto" w:frame="1"/>
        </w:rPr>
        <w:t>std::</w:t>
      </w:r>
      <w:proofErr w:type="spellStart"/>
      <w:proofErr w:type="gramEnd"/>
      <w:r w:rsidRPr="00450214">
        <w:rPr>
          <w:rStyle w:val="HTMLCode"/>
          <w:rFonts w:ascii="var(--jp-code-font-family)" w:hAnsi="var(--jp-code-font-family)"/>
          <w:color w:val="11161A"/>
          <w:bdr w:val="none" w:sz="0" w:space="0" w:color="auto" w:frame="1"/>
        </w:rPr>
        <w:t>unique_ptr</w:t>
      </w:r>
      <w:proofErr w:type="spellEnd"/>
      <w:r w:rsidRPr="00450214">
        <w:rPr>
          <w:rFonts w:ascii="Open Sans" w:hAnsi="Open Sans" w:cs="Open Sans"/>
          <w:color w:val="11161A"/>
          <w:sz w:val="20"/>
          <w:szCs w:val="20"/>
        </w:rPr>
        <w:t> is a smart pointer which exclusively owns a dynamically allocated resource on the heap. There must not be a second unique pointer to the same resource.</w:t>
      </w:r>
    </w:p>
    <w:p w:rsidR="008D78CD" w:rsidRPr="00450214" w:rsidRDefault="008D78CD" w:rsidP="00EB042C">
      <w:pPr>
        <w:pStyle w:val="NormalWeb"/>
        <w:numPr>
          <w:ilvl w:val="0"/>
          <w:numId w:val="3"/>
        </w:numPr>
        <w:spacing w:before="0" w:beforeAutospacing="0" w:after="0" w:afterAutospacing="0"/>
        <w:rPr>
          <w:rFonts w:ascii="Open Sans" w:hAnsi="Open Sans" w:cs="Open Sans"/>
          <w:color w:val="11161A"/>
          <w:sz w:val="20"/>
          <w:szCs w:val="20"/>
        </w:rPr>
      </w:pPr>
      <w:r w:rsidRPr="00450214">
        <w:rPr>
          <w:rFonts w:ascii="Open Sans" w:hAnsi="Open Sans" w:cs="Open Sans"/>
          <w:color w:val="11161A"/>
          <w:sz w:val="20"/>
          <w:szCs w:val="20"/>
        </w:rPr>
        <w:lastRenderedPageBreak/>
        <w:t>The </w:t>
      </w:r>
      <w:r w:rsidRPr="00450214">
        <w:rPr>
          <w:rStyle w:val="Strong"/>
          <w:rFonts w:ascii="Open Sans" w:hAnsi="Open Sans" w:cs="Open Sans"/>
          <w:color w:val="11161A"/>
          <w:sz w:val="20"/>
          <w:szCs w:val="20"/>
        </w:rPr>
        <w:t>shared pointer</w:t>
      </w:r>
      <w:r w:rsidRPr="00450214">
        <w:rPr>
          <w:rFonts w:ascii="Open Sans" w:hAnsi="Open Sans" w:cs="Open Sans"/>
          <w:color w:val="11161A"/>
          <w:sz w:val="20"/>
          <w:szCs w:val="20"/>
        </w:rPr>
        <w:t> </w:t>
      </w:r>
      <w:proofErr w:type="gramStart"/>
      <w:r w:rsidRPr="00450214">
        <w:rPr>
          <w:rStyle w:val="HTMLCode"/>
          <w:rFonts w:ascii="var(--jp-code-font-family)" w:hAnsi="var(--jp-code-font-family)"/>
          <w:color w:val="11161A"/>
          <w:bdr w:val="none" w:sz="0" w:space="0" w:color="auto" w:frame="1"/>
        </w:rPr>
        <w:t>std::</w:t>
      </w:r>
      <w:proofErr w:type="spellStart"/>
      <w:proofErr w:type="gramEnd"/>
      <w:r w:rsidRPr="00450214">
        <w:rPr>
          <w:rStyle w:val="HTMLCode"/>
          <w:rFonts w:ascii="var(--jp-code-font-family)" w:hAnsi="var(--jp-code-font-family)"/>
          <w:color w:val="11161A"/>
          <w:bdr w:val="none" w:sz="0" w:space="0" w:color="auto" w:frame="1"/>
        </w:rPr>
        <w:t>shared_ptr</w:t>
      </w:r>
      <w:proofErr w:type="spellEnd"/>
      <w:r w:rsidRPr="00450214">
        <w:rPr>
          <w:rFonts w:ascii="Open Sans" w:hAnsi="Open Sans" w:cs="Open Sans"/>
          <w:color w:val="11161A"/>
          <w:sz w:val="20"/>
          <w:szCs w:val="20"/>
        </w:rPr>
        <w:t> points to a heap resource but does not explicitly own it. There may even be several shared pointers to the same resource, each of which will increase an internal reference count. As soon as this count reaches zero, the resource will automatically be deallocated.</w:t>
      </w:r>
    </w:p>
    <w:p w:rsidR="008D78CD" w:rsidRPr="00450214" w:rsidRDefault="008D78CD" w:rsidP="00EB042C">
      <w:pPr>
        <w:pStyle w:val="NormalWeb"/>
        <w:numPr>
          <w:ilvl w:val="0"/>
          <w:numId w:val="3"/>
        </w:numPr>
        <w:spacing w:before="0" w:beforeAutospacing="0" w:after="0" w:afterAutospacing="0"/>
        <w:rPr>
          <w:rFonts w:ascii="Open Sans" w:hAnsi="Open Sans" w:cs="Open Sans"/>
          <w:color w:val="11161A"/>
          <w:sz w:val="20"/>
          <w:szCs w:val="20"/>
        </w:rPr>
      </w:pPr>
      <w:r w:rsidRPr="00450214">
        <w:rPr>
          <w:rFonts w:ascii="Open Sans" w:hAnsi="Open Sans" w:cs="Open Sans"/>
          <w:color w:val="11161A"/>
          <w:sz w:val="20"/>
          <w:szCs w:val="20"/>
        </w:rPr>
        <w:t>The </w:t>
      </w:r>
      <w:r w:rsidRPr="00450214">
        <w:rPr>
          <w:rStyle w:val="Strong"/>
          <w:rFonts w:ascii="Open Sans" w:hAnsi="Open Sans" w:cs="Open Sans"/>
          <w:color w:val="11161A"/>
          <w:sz w:val="20"/>
          <w:szCs w:val="20"/>
        </w:rPr>
        <w:t>weak pointer</w:t>
      </w:r>
      <w:r w:rsidRPr="00450214">
        <w:rPr>
          <w:rFonts w:ascii="Open Sans" w:hAnsi="Open Sans" w:cs="Open Sans"/>
          <w:color w:val="11161A"/>
          <w:sz w:val="20"/>
          <w:szCs w:val="20"/>
        </w:rPr>
        <w:t> </w:t>
      </w:r>
      <w:proofErr w:type="gramStart"/>
      <w:r w:rsidRPr="00450214">
        <w:rPr>
          <w:rStyle w:val="HTMLCode"/>
          <w:rFonts w:ascii="var(--jp-code-font-family)" w:hAnsi="var(--jp-code-font-family)"/>
          <w:color w:val="11161A"/>
          <w:bdr w:val="none" w:sz="0" w:space="0" w:color="auto" w:frame="1"/>
        </w:rPr>
        <w:t>std::</w:t>
      </w:r>
      <w:proofErr w:type="spellStart"/>
      <w:proofErr w:type="gramEnd"/>
      <w:r w:rsidRPr="00450214">
        <w:rPr>
          <w:rStyle w:val="HTMLCode"/>
          <w:rFonts w:ascii="var(--jp-code-font-family)" w:hAnsi="var(--jp-code-font-family)"/>
          <w:color w:val="11161A"/>
          <w:bdr w:val="none" w:sz="0" w:space="0" w:color="auto" w:frame="1"/>
        </w:rPr>
        <w:t>weak_ptr</w:t>
      </w:r>
      <w:proofErr w:type="spellEnd"/>
      <w:r w:rsidRPr="00450214">
        <w:rPr>
          <w:rFonts w:ascii="Open Sans" w:hAnsi="Open Sans" w:cs="Open Sans"/>
          <w:color w:val="11161A"/>
          <w:sz w:val="20"/>
          <w:szCs w:val="20"/>
        </w:rPr>
        <w:t> behaves similar to the shared pointer but does not increase the reference counter.</w:t>
      </w:r>
    </w:p>
    <w:p w:rsidR="008D78CD" w:rsidRPr="00450214" w:rsidRDefault="008D78CD" w:rsidP="008D78CD">
      <w:pPr>
        <w:pStyle w:val="NormalWeb"/>
        <w:spacing w:before="0" w:beforeAutospacing="0" w:after="0" w:afterAutospacing="0"/>
        <w:rPr>
          <w:rFonts w:ascii="Open Sans" w:hAnsi="Open Sans" w:cs="Open Sans"/>
          <w:color w:val="11161A"/>
          <w:sz w:val="20"/>
          <w:szCs w:val="20"/>
        </w:rPr>
      </w:pPr>
      <w:r w:rsidRPr="00450214">
        <w:rPr>
          <w:rFonts w:ascii="Open Sans" w:hAnsi="Open Sans" w:cs="Open Sans"/>
          <w:color w:val="11161A"/>
          <w:sz w:val="20"/>
          <w:szCs w:val="20"/>
        </w:rPr>
        <w:t>Prior to C++11, there was a concept called </w:t>
      </w:r>
      <w:proofErr w:type="gramStart"/>
      <w:r w:rsidRPr="00450214">
        <w:rPr>
          <w:rStyle w:val="HTMLCode"/>
          <w:rFonts w:ascii="var(--jp-code-font-family)" w:hAnsi="var(--jp-code-font-family)"/>
          <w:color w:val="11161A"/>
          <w:bdr w:val="none" w:sz="0" w:space="0" w:color="auto" w:frame="1"/>
        </w:rPr>
        <w:t>std::</w:t>
      </w:r>
      <w:proofErr w:type="spellStart"/>
      <w:proofErr w:type="gramEnd"/>
      <w:r w:rsidRPr="00450214">
        <w:rPr>
          <w:rStyle w:val="HTMLCode"/>
          <w:rFonts w:ascii="var(--jp-code-font-family)" w:hAnsi="var(--jp-code-font-family)"/>
          <w:color w:val="11161A"/>
          <w:bdr w:val="none" w:sz="0" w:space="0" w:color="auto" w:frame="1"/>
        </w:rPr>
        <w:t>auto_ptr</w:t>
      </w:r>
      <w:proofErr w:type="spellEnd"/>
      <w:r w:rsidRPr="00450214">
        <w:rPr>
          <w:rFonts w:ascii="Open Sans" w:hAnsi="Open Sans" w:cs="Open Sans"/>
          <w:color w:val="11161A"/>
          <w:sz w:val="20"/>
          <w:szCs w:val="20"/>
        </w:rPr>
        <w:t>, which tried to realize a similar idea. However, this concept can now be safely considered as deprecated and should not be used anymore.</w:t>
      </w:r>
    </w:p>
    <w:p w:rsidR="008D78CD" w:rsidRPr="00450214" w:rsidRDefault="008D78CD" w:rsidP="008D78CD">
      <w:pPr>
        <w:pStyle w:val="NormalWeb"/>
        <w:spacing w:before="0" w:beforeAutospacing="0" w:after="120" w:afterAutospacing="0"/>
        <w:rPr>
          <w:rFonts w:ascii="Open Sans" w:hAnsi="Open Sans" w:cs="Open Sans"/>
          <w:color w:val="11161A"/>
          <w:sz w:val="20"/>
          <w:szCs w:val="20"/>
        </w:rPr>
      </w:pPr>
      <w:r w:rsidRPr="00450214">
        <w:rPr>
          <w:rFonts w:ascii="Open Sans" w:hAnsi="Open Sans" w:cs="Open Sans"/>
          <w:color w:val="11161A"/>
          <w:sz w:val="20"/>
          <w:szCs w:val="20"/>
        </w:rPr>
        <w:t>Let us now look at each of the three smart pointer types in detail.</w:t>
      </w:r>
    </w:p>
    <w:p w:rsidR="00175645" w:rsidRDefault="00175645" w:rsidP="00175645">
      <w:r>
        <w:rPr>
          <w:noProof/>
        </w:rPr>
        <w:drawing>
          <wp:inline distT="0" distB="0" distL="0" distR="0" wp14:anchorId="54F2C858" wp14:editId="34C521D3">
            <wp:extent cx="6263289" cy="36576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77730" cy="3666033"/>
                    </a:xfrm>
                    <a:prstGeom prst="rect">
                      <a:avLst/>
                    </a:prstGeom>
                  </pic:spPr>
                </pic:pic>
              </a:graphicData>
            </a:graphic>
          </wp:inline>
        </w:drawing>
      </w:r>
    </w:p>
    <w:p w:rsidR="008D78CD" w:rsidRPr="00450214" w:rsidRDefault="008D78CD" w:rsidP="008D78CD">
      <w:pPr>
        <w:spacing w:before="100" w:beforeAutospacing="1" w:after="0" w:afterAutospacing="1" w:line="240" w:lineRule="auto"/>
        <w:outlineLvl w:val="1"/>
        <w:rPr>
          <w:rFonts w:ascii="Open Sans" w:eastAsia="Times New Roman" w:hAnsi="Open Sans" w:cs="Open Sans"/>
          <w:b/>
          <w:bCs/>
          <w:color w:val="11161A"/>
          <w:sz w:val="20"/>
          <w:szCs w:val="20"/>
        </w:rPr>
      </w:pPr>
      <w:r w:rsidRPr="00450214">
        <w:rPr>
          <w:rFonts w:ascii="Open Sans" w:eastAsia="Times New Roman" w:hAnsi="Open Sans" w:cs="Open Sans"/>
          <w:b/>
          <w:bCs/>
          <w:color w:val="11161A"/>
          <w:sz w:val="20"/>
          <w:szCs w:val="20"/>
        </w:rPr>
        <w:t>The Unique pointer</w:t>
      </w:r>
    </w:p>
    <w:p w:rsidR="008D78CD" w:rsidRPr="00450214" w:rsidRDefault="008D78CD" w:rsidP="008D78CD">
      <w:pPr>
        <w:spacing w:after="240" w:line="240" w:lineRule="auto"/>
        <w:rPr>
          <w:rFonts w:ascii="Open Sans" w:eastAsia="Times New Roman" w:hAnsi="Open Sans" w:cs="Open Sans"/>
          <w:color w:val="11161A"/>
          <w:sz w:val="20"/>
          <w:szCs w:val="20"/>
        </w:rPr>
      </w:pPr>
      <w:r w:rsidRPr="00450214">
        <w:rPr>
          <w:rFonts w:ascii="Open Sans" w:eastAsia="Times New Roman" w:hAnsi="Open Sans" w:cs="Open Sans"/>
          <w:color w:val="11161A"/>
          <w:sz w:val="20"/>
          <w:szCs w:val="20"/>
        </w:rPr>
        <w:t>A unique pointer is the exclusive owner of the memory resource it represents. There must not be a second unique pointer to the same memory resource, otherwise there will be a compiler error. As soon as the unique pointer goes out of scope, the memory resource is deallocated again. Unique pointers are useful when working with a temporary heap resource that is no longer needed once it goes out of scope.</w:t>
      </w:r>
    </w:p>
    <w:p w:rsidR="008D78CD" w:rsidRPr="00450214" w:rsidRDefault="008D78CD" w:rsidP="008D78CD">
      <w:pPr>
        <w:spacing w:after="240" w:line="240" w:lineRule="auto"/>
        <w:rPr>
          <w:rFonts w:ascii="Open Sans" w:eastAsia="Times New Roman" w:hAnsi="Open Sans" w:cs="Open Sans"/>
          <w:color w:val="11161A"/>
          <w:sz w:val="20"/>
          <w:szCs w:val="20"/>
        </w:rPr>
      </w:pPr>
      <w:r w:rsidRPr="00450214">
        <w:rPr>
          <w:rFonts w:ascii="Open Sans" w:eastAsia="Times New Roman" w:hAnsi="Open Sans" w:cs="Open Sans"/>
          <w:color w:val="11161A"/>
          <w:sz w:val="20"/>
          <w:szCs w:val="20"/>
        </w:rPr>
        <w:t>The following diagram illustrates the basic idea of a unique pointer:</w:t>
      </w:r>
    </w:p>
    <w:p w:rsidR="008D78CD" w:rsidRPr="008D78CD" w:rsidRDefault="008D78CD" w:rsidP="008D78CD">
      <w:pPr>
        <w:spacing w:after="240" w:line="240" w:lineRule="auto"/>
        <w:rPr>
          <w:rFonts w:ascii="Open Sans" w:eastAsia="Times New Roman" w:hAnsi="Open Sans" w:cs="Open Sans"/>
          <w:color w:val="11161A"/>
          <w:sz w:val="24"/>
          <w:szCs w:val="24"/>
        </w:rPr>
      </w:pPr>
      <w:r w:rsidRPr="008D78CD">
        <w:rPr>
          <w:noProof/>
        </w:rPr>
        <w:lastRenderedPageBreak/>
        <w:drawing>
          <wp:inline distT="0" distB="0" distL="0" distR="0" wp14:anchorId="10A3ED57" wp14:editId="27562C95">
            <wp:extent cx="3227478" cy="22764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50314" cy="2292582"/>
                    </a:xfrm>
                    <a:prstGeom prst="rect">
                      <a:avLst/>
                    </a:prstGeom>
                  </pic:spPr>
                </pic:pic>
              </a:graphicData>
            </a:graphic>
          </wp:inline>
        </w:drawing>
      </w:r>
    </w:p>
    <w:p w:rsidR="008D78CD" w:rsidRPr="00450214" w:rsidRDefault="008D78CD" w:rsidP="008D78CD">
      <w:pPr>
        <w:spacing w:after="240" w:line="240" w:lineRule="auto"/>
        <w:rPr>
          <w:rFonts w:ascii="Open Sans" w:eastAsia="Times New Roman" w:hAnsi="Open Sans" w:cs="Open Sans"/>
          <w:color w:val="11161A"/>
          <w:sz w:val="20"/>
          <w:szCs w:val="20"/>
        </w:rPr>
      </w:pPr>
      <w:r w:rsidRPr="00450214">
        <w:rPr>
          <w:rFonts w:ascii="Open Sans" w:eastAsia="Times New Roman" w:hAnsi="Open Sans" w:cs="Open Sans"/>
          <w:color w:val="11161A"/>
          <w:sz w:val="20"/>
          <w:szCs w:val="20"/>
        </w:rPr>
        <w:t>In the example, a resource in memory is referenced by a unique pointer instance </w:t>
      </w:r>
      <w:proofErr w:type="spellStart"/>
      <w:r w:rsidRPr="00450214">
        <w:rPr>
          <w:rFonts w:ascii="var(--jp-code-font-family)" w:eastAsia="Times New Roman" w:hAnsi="var(--jp-code-font-family)" w:cs="Courier New"/>
          <w:color w:val="11161A"/>
          <w:sz w:val="20"/>
          <w:szCs w:val="20"/>
          <w:bdr w:val="none" w:sz="0" w:space="0" w:color="auto" w:frame="1"/>
        </w:rPr>
        <w:t>sourcePtr</w:t>
      </w:r>
      <w:proofErr w:type="spellEnd"/>
      <w:r w:rsidRPr="00450214">
        <w:rPr>
          <w:rFonts w:ascii="Open Sans" w:eastAsia="Times New Roman" w:hAnsi="Open Sans" w:cs="Open Sans"/>
          <w:color w:val="11161A"/>
          <w:sz w:val="20"/>
          <w:szCs w:val="20"/>
        </w:rPr>
        <w:t>. Then, the resource is reassigned to another unique pointer instance </w:t>
      </w:r>
      <w:proofErr w:type="spellStart"/>
      <w:r w:rsidRPr="00450214">
        <w:rPr>
          <w:rFonts w:ascii="var(--jp-code-font-family)" w:eastAsia="Times New Roman" w:hAnsi="var(--jp-code-font-family)" w:cs="Courier New"/>
          <w:color w:val="11161A"/>
          <w:sz w:val="20"/>
          <w:szCs w:val="20"/>
          <w:bdr w:val="none" w:sz="0" w:space="0" w:color="auto" w:frame="1"/>
        </w:rPr>
        <w:t>destPtr</w:t>
      </w:r>
      <w:proofErr w:type="spellEnd"/>
      <w:r w:rsidRPr="00450214">
        <w:rPr>
          <w:rFonts w:ascii="Open Sans" w:eastAsia="Times New Roman" w:hAnsi="Open Sans" w:cs="Open Sans"/>
          <w:color w:val="11161A"/>
          <w:sz w:val="20"/>
          <w:szCs w:val="20"/>
        </w:rPr>
        <w:t> using </w:t>
      </w:r>
      <w:proofErr w:type="gramStart"/>
      <w:r w:rsidRPr="00450214">
        <w:rPr>
          <w:rFonts w:ascii="var(--jp-code-font-family)" w:eastAsia="Times New Roman" w:hAnsi="var(--jp-code-font-family)" w:cs="Courier New"/>
          <w:color w:val="11161A"/>
          <w:sz w:val="20"/>
          <w:szCs w:val="20"/>
          <w:bdr w:val="none" w:sz="0" w:space="0" w:color="auto" w:frame="1"/>
        </w:rPr>
        <w:t>std::</w:t>
      </w:r>
      <w:proofErr w:type="gramEnd"/>
      <w:r w:rsidRPr="00450214">
        <w:rPr>
          <w:rFonts w:ascii="var(--jp-code-font-family)" w:eastAsia="Times New Roman" w:hAnsi="var(--jp-code-font-family)" w:cs="Courier New"/>
          <w:color w:val="11161A"/>
          <w:sz w:val="20"/>
          <w:szCs w:val="20"/>
          <w:bdr w:val="none" w:sz="0" w:space="0" w:color="auto" w:frame="1"/>
        </w:rPr>
        <w:t>move</w:t>
      </w:r>
      <w:r w:rsidRPr="00450214">
        <w:rPr>
          <w:rFonts w:ascii="Open Sans" w:eastAsia="Times New Roman" w:hAnsi="Open Sans" w:cs="Open Sans"/>
          <w:color w:val="11161A"/>
          <w:sz w:val="20"/>
          <w:szCs w:val="20"/>
        </w:rPr>
        <w:t>. The resource is now owned by </w:t>
      </w:r>
      <w:proofErr w:type="spellStart"/>
      <w:r w:rsidRPr="00450214">
        <w:rPr>
          <w:rFonts w:ascii="var(--jp-code-font-family)" w:eastAsia="Times New Roman" w:hAnsi="var(--jp-code-font-family)" w:cs="Courier New"/>
          <w:color w:val="11161A"/>
          <w:sz w:val="20"/>
          <w:szCs w:val="20"/>
          <w:bdr w:val="none" w:sz="0" w:space="0" w:color="auto" w:frame="1"/>
        </w:rPr>
        <w:t>destPtr</w:t>
      </w:r>
      <w:proofErr w:type="spellEnd"/>
      <w:r w:rsidRPr="00450214">
        <w:rPr>
          <w:rFonts w:ascii="Open Sans" w:eastAsia="Times New Roman" w:hAnsi="Open Sans" w:cs="Open Sans"/>
          <w:color w:val="11161A"/>
          <w:sz w:val="20"/>
          <w:szCs w:val="20"/>
        </w:rPr>
        <w:t> while </w:t>
      </w:r>
      <w:proofErr w:type="spellStart"/>
      <w:r w:rsidRPr="00450214">
        <w:rPr>
          <w:rFonts w:ascii="var(--jp-code-font-family)" w:eastAsia="Times New Roman" w:hAnsi="var(--jp-code-font-family)" w:cs="Courier New"/>
          <w:color w:val="11161A"/>
          <w:sz w:val="20"/>
          <w:szCs w:val="20"/>
          <w:bdr w:val="none" w:sz="0" w:space="0" w:color="auto" w:frame="1"/>
        </w:rPr>
        <w:t>sourcePtr</w:t>
      </w:r>
      <w:proofErr w:type="spellEnd"/>
      <w:r w:rsidRPr="00450214">
        <w:rPr>
          <w:rFonts w:ascii="Open Sans" w:eastAsia="Times New Roman" w:hAnsi="Open Sans" w:cs="Open Sans"/>
          <w:color w:val="11161A"/>
          <w:sz w:val="20"/>
          <w:szCs w:val="20"/>
        </w:rPr>
        <w:t> can still be used but does not manage a resource anymore.</w:t>
      </w:r>
    </w:p>
    <w:p w:rsidR="008D78CD" w:rsidRPr="00450214" w:rsidRDefault="008D78CD" w:rsidP="008D78CD">
      <w:pPr>
        <w:spacing w:after="240" w:line="240" w:lineRule="auto"/>
        <w:rPr>
          <w:rFonts w:ascii="Open Sans" w:eastAsia="Times New Roman" w:hAnsi="Open Sans" w:cs="Open Sans"/>
          <w:color w:val="11161A"/>
          <w:sz w:val="20"/>
          <w:szCs w:val="20"/>
        </w:rPr>
      </w:pPr>
      <w:r w:rsidRPr="00450214">
        <w:rPr>
          <w:rFonts w:ascii="Open Sans" w:eastAsia="Times New Roman" w:hAnsi="Open Sans" w:cs="Open Sans"/>
          <w:color w:val="11161A"/>
          <w:sz w:val="20"/>
          <w:szCs w:val="20"/>
        </w:rPr>
        <w:t>A unique pointer is constructed using the following syntax:</w:t>
      </w:r>
    </w:p>
    <w:p w:rsidR="008D78CD" w:rsidRDefault="008D78CD" w:rsidP="008D78CD">
      <w:pPr>
        <w:spacing w:after="0" w:line="240" w:lineRule="auto"/>
        <w:rPr>
          <w:rFonts w:ascii="var(--jp-code-font-family)" w:eastAsia="Times New Roman" w:hAnsi="var(--jp-code-font-family)" w:cs="Courier New"/>
          <w:color w:val="11161A"/>
          <w:sz w:val="20"/>
          <w:szCs w:val="20"/>
          <w:bdr w:val="none" w:sz="0" w:space="0" w:color="auto" w:frame="1"/>
        </w:rPr>
      </w:pPr>
      <w:proofErr w:type="gramStart"/>
      <w:r w:rsidRPr="008D78CD">
        <w:rPr>
          <w:rFonts w:ascii="var(--jp-code-font-family)" w:eastAsia="Times New Roman" w:hAnsi="var(--jp-code-font-family)" w:cs="Courier New"/>
          <w:color w:val="11161A"/>
          <w:sz w:val="20"/>
          <w:szCs w:val="20"/>
          <w:bdr w:val="none" w:sz="0" w:space="0" w:color="auto" w:frame="1"/>
        </w:rPr>
        <w:t>std::</w:t>
      </w:r>
      <w:proofErr w:type="spellStart"/>
      <w:proofErr w:type="gramEnd"/>
      <w:r w:rsidRPr="008D78CD">
        <w:rPr>
          <w:rFonts w:ascii="var(--jp-code-font-family)" w:eastAsia="Times New Roman" w:hAnsi="var(--jp-code-font-family)" w:cs="Courier New"/>
          <w:color w:val="11161A"/>
          <w:sz w:val="20"/>
          <w:szCs w:val="20"/>
          <w:bdr w:val="none" w:sz="0" w:space="0" w:color="auto" w:frame="1"/>
        </w:rPr>
        <w:t>unique_ptr</w:t>
      </w:r>
      <w:proofErr w:type="spellEnd"/>
      <w:r w:rsidRPr="008D78CD">
        <w:rPr>
          <w:rFonts w:ascii="var(--jp-code-font-family)" w:eastAsia="Times New Roman" w:hAnsi="var(--jp-code-font-family)" w:cs="Courier New"/>
          <w:color w:val="11161A"/>
          <w:sz w:val="20"/>
          <w:szCs w:val="20"/>
          <w:bdr w:val="none" w:sz="0" w:space="0" w:color="auto" w:frame="1"/>
        </w:rPr>
        <w:t>&lt;Type&gt; p(new Type);</w:t>
      </w:r>
    </w:p>
    <w:p w:rsidR="00450214" w:rsidRPr="008D78CD" w:rsidRDefault="00450214" w:rsidP="008D78CD">
      <w:pPr>
        <w:spacing w:after="0" w:line="240" w:lineRule="auto"/>
        <w:rPr>
          <w:rFonts w:ascii="Open Sans" w:eastAsia="Times New Roman" w:hAnsi="Open Sans" w:cs="Open Sans"/>
          <w:color w:val="11161A"/>
          <w:sz w:val="24"/>
          <w:szCs w:val="24"/>
        </w:rPr>
      </w:pPr>
    </w:p>
    <w:p w:rsidR="00175645" w:rsidRDefault="00175645" w:rsidP="00175645">
      <w:r>
        <w:rPr>
          <w:noProof/>
        </w:rPr>
        <w:drawing>
          <wp:inline distT="0" distB="0" distL="0" distR="0" wp14:anchorId="602E08CB" wp14:editId="0A9825EF">
            <wp:extent cx="5943600" cy="34709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70910"/>
                    </a:xfrm>
                    <a:prstGeom prst="rect">
                      <a:avLst/>
                    </a:prstGeom>
                  </pic:spPr>
                </pic:pic>
              </a:graphicData>
            </a:graphic>
          </wp:inline>
        </w:drawing>
      </w:r>
    </w:p>
    <w:p w:rsidR="008D78CD" w:rsidRPr="00450214" w:rsidRDefault="008D78CD" w:rsidP="008D78CD">
      <w:pPr>
        <w:spacing w:after="240" w:line="240" w:lineRule="auto"/>
        <w:rPr>
          <w:rFonts w:ascii="Open Sans" w:eastAsia="Times New Roman" w:hAnsi="Open Sans" w:cs="Open Sans"/>
          <w:color w:val="11161A"/>
          <w:sz w:val="20"/>
          <w:szCs w:val="20"/>
        </w:rPr>
      </w:pPr>
      <w:r w:rsidRPr="00450214">
        <w:rPr>
          <w:rFonts w:ascii="Open Sans" w:eastAsia="Times New Roman" w:hAnsi="Open Sans" w:cs="Open Sans"/>
          <w:color w:val="11161A"/>
          <w:sz w:val="20"/>
          <w:szCs w:val="20"/>
        </w:rPr>
        <w:t>In the example on the right we will see how a unique pointer is constructed and how it compares to a raw pointer.</w:t>
      </w:r>
    </w:p>
    <w:p w:rsidR="008D78CD" w:rsidRPr="00450214" w:rsidRDefault="008D78CD" w:rsidP="008D78CD">
      <w:pPr>
        <w:spacing w:after="0" w:line="240" w:lineRule="auto"/>
        <w:rPr>
          <w:rFonts w:ascii="Open Sans" w:eastAsia="Times New Roman" w:hAnsi="Open Sans" w:cs="Open Sans"/>
          <w:color w:val="11161A"/>
          <w:sz w:val="20"/>
          <w:szCs w:val="20"/>
        </w:rPr>
      </w:pPr>
      <w:r w:rsidRPr="00450214">
        <w:rPr>
          <w:rFonts w:ascii="Open Sans" w:eastAsia="Times New Roman" w:hAnsi="Open Sans" w:cs="Open Sans"/>
          <w:color w:val="11161A"/>
          <w:sz w:val="20"/>
          <w:szCs w:val="20"/>
        </w:rPr>
        <w:t>The function </w:t>
      </w:r>
      <w:proofErr w:type="spellStart"/>
      <w:r w:rsidRPr="00450214">
        <w:rPr>
          <w:rFonts w:ascii="var(--jp-code-font-family)" w:eastAsia="Times New Roman" w:hAnsi="var(--jp-code-font-family)" w:cs="Courier New"/>
          <w:color w:val="11161A"/>
          <w:sz w:val="20"/>
          <w:szCs w:val="20"/>
          <w:bdr w:val="none" w:sz="0" w:space="0" w:color="auto" w:frame="1"/>
        </w:rPr>
        <w:t>RawPointer</w:t>
      </w:r>
      <w:proofErr w:type="spellEnd"/>
      <w:r w:rsidRPr="00450214">
        <w:rPr>
          <w:rFonts w:ascii="Open Sans" w:eastAsia="Times New Roman" w:hAnsi="Open Sans" w:cs="Open Sans"/>
          <w:color w:val="11161A"/>
          <w:sz w:val="20"/>
          <w:szCs w:val="20"/>
        </w:rPr>
        <w:t xml:space="preserve"> contains the familiar steps of (1) allocating memory on the heap with new and storing the address in a pointer variable, (2) assigning a value to the memory block using the </w:t>
      </w:r>
      <w:r w:rsidRPr="00450214">
        <w:rPr>
          <w:rFonts w:ascii="Open Sans" w:eastAsia="Times New Roman" w:hAnsi="Open Sans" w:cs="Open Sans"/>
          <w:color w:val="11161A"/>
          <w:sz w:val="20"/>
          <w:szCs w:val="20"/>
        </w:rPr>
        <w:lastRenderedPageBreak/>
        <w:t>dereferencing operator </w:t>
      </w:r>
      <w:r w:rsidRPr="00450214">
        <w:rPr>
          <w:rFonts w:ascii="var(--jp-code-font-family)" w:eastAsia="Times New Roman" w:hAnsi="var(--jp-code-font-family)" w:cs="Courier New"/>
          <w:color w:val="11161A"/>
          <w:sz w:val="20"/>
          <w:szCs w:val="20"/>
          <w:bdr w:val="none" w:sz="0" w:space="0" w:color="auto" w:frame="1"/>
        </w:rPr>
        <w:t>*</w:t>
      </w:r>
      <w:r w:rsidRPr="00450214">
        <w:rPr>
          <w:rFonts w:ascii="Open Sans" w:eastAsia="Times New Roman" w:hAnsi="Open Sans" w:cs="Open Sans"/>
          <w:color w:val="11161A"/>
          <w:sz w:val="20"/>
          <w:szCs w:val="20"/>
        </w:rPr>
        <w:t> and (3) finally deleting the resource on the heap. As we already know, forgetting to call delete will result in a memory leak.</w:t>
      </w:r>
    </w:p>
    <w:p w:rsidR="008D78CD" w:rsidRPr="00450214" w:rsidRDefault="008D78CD" w:rsidP="008D78CD">
      <w:pPr>
        <w:spacing w:after="0" w:line="240" w:lineRule="auto"/>
        <w:rPr>
          <w:rFonts w:ascii="Open Sans" w:eastAsia="Times New Roman" w:hAnsi="Open Sans" w:cs="Open Sans"/>
          <w:color w:val="11161A"/>
          <w:sz w:val="20"/>
          <w:szCs w:val="20"/>
        </w:rPr>
      </w:pPr>
      <w:r w:rsidRPr="00450214">
        <w:rPr>
          <w:rFonts w:ascii="Open Sans" w:eastAsia="Times New Roman" w:hAnsi="Open Sans" w:cs="Open Sans"/>
          <w:color w:val="11161A"/>
          <w:sz w:val="20"/>
          <w:szCs w:val="20"/>
        </w:rPr>
        <w:t>The function </w:t>
      </w:r>
      <w:proofErr w:type="spellStart"/>
      <w:r w:rsidRPr="00450214">
        <w:rPr>
          <w:rFonts w:ascii="var(--jp-code-font-family)" w:eastAsia="Times New Roman" w:hAnsi="var(--jp-code-font-family)" w:cs="Courier New"/>
          <w:color w:val="11161A"/>
          <w:sz w:val="20"/>
          <w:szCs w:val="20"/>
          <w:bdr w:val="none" w:sz="0" w:space="0" w:color="auto" w:frame="1"/>
        </w:rPr>
        <w:t>UniquePointer</w:t>
      </w:r>
      <w:proofErr w:type="spellEnd"/>
      <w:r w:rsidRPr="00450214">
        <w:rPr>
          <w:rFonts w:ascii="Open Sans" w:eastAsia="Times New Roman" w:hAnsi="Open Sans" w:cs="Open Sans"/>
          <w:color w:val="11161A"/>
          <w:sz w:val="20"/>
          <w:szCs w:val="20"/>
        </w:rPr>
        <w:t> shows how to achieve the same goal using a smart pointer from the standard library. As can be seen, a smart pointer is a class template that is declared on the stack and then initialized by a raw pointer (returned by </w:t>
      </w:r>
      <w:proofErr w:type="gramStart"/>
      <w:r w:rsidRPr="00450214">
        <w:rPr>
          <w:rFonts w:ascii="var(--jp-code-font-family)" w:eastAsia="Times New Roman" w:hAnsi="var(--jp-code-font-family)" w:cs="Courier New"/>
          <w:color w:val="11161A"/>
          <w:sz w:val="20"/>
          <w:szCs w:val="20"/>
          <w:bdr w:val="none" w:sz="0" w:space="0" w:color="auto" w:frame="1"/>
        </w:rPr>
        <w:t>new</w:t>
      </w:r>
      <w:r w:rsidRPr="00450214">
        <w:rPr>
          <w:rFonts w:ascii="Open Sans" w:eastAsia="Times New Roman" w:hAnsi="Open Sans" w:cs="Open Sans"/>
          <w:color w:val="11161A"/>
          <w:sz w:val="20"/>
          <w:szCs w:val="20"/>
        </w:rPr>
        <w:t> )</w:t>
      </w:r>
      <w:proofErr w:type="gramEnd"/>
      <w:r w:rsidRPr="00450214">
        <w:rPr>
          <w:rFonts w:ascii="Open Sans" w:eastAsia="Times New Roman" w:hAnsi="Open Sans" w:cs="Open Sans"/>
          <w:color w:val="11161A"/>
          <w:sz w:val="20"/>
          <w:szCs w:val="20"/>
        </w:rPr>
        <w:t xml:space="preserve"> to a heap-allocated object. The smart pointer is now responsible for deleting the memory that the raw pointer specifies - which happens as soon as the smart pointer goes out of scope. Note that smart pointers always need to be declared on the stack, otherwise the scoping mechanism would not work.</w:t>
      </w:r>
    </w:p>
    <w:p w:rsidR="008D78CD" w:rsidRPr="00450214" w:rsidRDefault="008D78CD" w:rsidP="008D78CD">
      <w:pPr>
        <w:spacing w:after="120" w:line="240" w:lineRule="auto"/>
        <w:rPr>
          <w:rFonts w:ascii="Open Sans" w:eastAsia="Times New Roman" w:hAnsi="Open Sans" w:cs="Open Sans"/>
          <w:color w:val="11161A"/>
          <w:sz w:val="20"/>
          <w:szCs w:val="20"/>
        </w:rPr>
      </w:pPr>
      <w:r w:rsidRPr="00450214">
        <w:rPr>
          <w:rFonts w:ascii="Open Sans" w:eastAsia="Times New Roman" w:hAnsi="Open Sans" w:cs="Open Sans"/>
          <w:color w:val="11161A"/>
          <w:sz w:val="20"/>
          <w:szCs w:val="20"/>
        </w:rPr>
        <w:t>The smart pointer destructor contains the call to delete, and because the smart pointer is declared on the stack, its destructor is invoked when the smart pointer goes out of scope, even if an exception is thrown.</w:t>
      </w:r>
    </w:p>
    <w:p w:rsidR="008D78CD" w:rsidRDefault="008D78CD" w:rsidP="00175645"/>
    <w:p w:rsidR="00175645" w:rsidRDefault="00175645" w:rsidP="00175645">
      <w:r>
        <w:rPr>
          <w:noProof/>
        </w:rPr>
        <w:drawing>
          <wp:inline distT="0" distB="0" distL="0" distR="0" wp14:anchorId="1B84E126" wp14:editId="55113191">
            <wp:extent cx="5943600" cy="34855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85515"/>
                    </a:xfrm>
                    <a:prstGeom prst="rect">
                      <a:avLst/>
                    </a:prstGeom>
                  </pic:spPr>
                </pic:pic>
              </a:graphicData>
            </a:graphic>
          </wp:inline>
        </w:drawing>
      </w:r>
    </w:p>
    <w:p w:rsidR="00175645" w:rsidRDefault="00A34314" w:rsidP="00175645">
      <w:hyperlink r:id="rId79" w:history="1">
        <w:r w:rsidR="00175645" w:rsidRPr="00051CBF">
          <w:rPr>
            <w:rStyle w:val="Hyperlink"/>
          </w:rPr>
          <w:t>https://video.udacity-data.com/topher/2019/September/5d865440_nd213-c03-l05-02.2-smart-pointers-sc/nd213-c03-l05-02.2-smart-pointers-sc_720p.mp4</w:t>
        </w:r>
      </w:hyperlink>
    </w:p>
    <w:p w:rsidR="00175645" w:rsidRDefault="00175645" w:rsidP="00175645">
      <w:r>
        <w:rPr>
          <w:noProof/>
        </w:rPr>
        <w:lastRenderedPageBreak/>
        <w:drawing>
          <wp:inline distT="0" distB="0" distL="0" distR="0" wp14:anchorId="18585F73" wp14:editId="312162F2">
            <wp:extent cx="5943600" cy="34594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59480"/>
                    </a:xfrm>
                    <a:prstGeom prst="rect">
                      <a:avLst/>
                    </a:prstGeom>
                  </pic:spPr>
                </pic:pic>
              </a:graphicData>
            </a:graphic>
          </wp:inline>
        </w:drawing>
      </w:r>
    </w:p>
    <w:p w:rsidR="008D78CD" w:rsidRPr="00450214" w:rsidRDefault="008D78CD" w:rsidP="008D78CD">
      <w:pPr>
        <w:spacing w:after="0" w:line="240" w:lineRule="auto"/>
        <w:rPr>
          <w:rFonts w:ascii="Open Sans" w:eastAsia="Times New Roman" w:hAnsi="Open Sans" w:cs="Open Sans"/>
          <w:color w:val="11161A"/>
          <w:sz w:val="20"/>
          <w:szCs w:val="20"/>
        </w:rPr>
      </w:pPr>
      <w:r w:rsidRPr="00450214">
        <w:rPr>
          <w:rFonts w:ascii="Open Sans" w:eastAsia="Times New Roman" w:hAnsi="Open Sans" w:cs="Open Sans"/>
          <w:color w:val="11161A"/>
          <w:sz w:val="20"/>
          <w:szCs w:val="20"/>
        </w:rPr>
        <w:t>In the example now on the right, we will construct a unique pointer to a custom class. Also, we will see how the standard </w:t>
      </w:r>
      <w:r w:rsidRPr="00450214">
        <w:rPr>
          <w:rFonts w:ascii="var(--jp-code-font-family)" w:eastAsia="Times New Roman" w:hAnsi="var(--jp-code-font-family)" w:cs="Courier New"/>
          <w:color w:val="11161A"/>
          <w:sz w:val="20"/>
          <w:szCs w:val="20"/>
          <w:bdr w:val="none" w:sz="0" w:space="0" w:color="auto" w:frame="1"/>
        </w:rPr>
        <w:t>-&gt;</w:t>
      </w:r>
      <w:r w:rsidRPr="00450214">
        <w:rPr>
          <w:rFonts w:ascii="Open Sans" w:eastAsia="Times New Roman" w:hAnsi="Open Sans" w:cs="Open Sans"/>
          <w:color w:val="11161A"/>
          <w:sz w:val="20"/>
          <w:szCs w:val="20"/>
        </w:rPr>
        <w:t> and </w:t>
      </w:r>
      <w:r w:rsidRPr="00450214">
        <w:rPr>
          <w:rFonts w:ascii="var(--jp-code-font-family)" w:eastAsia="Times New Roman" w:hAnsi="var(--jp-code-font-family)" w:cs="Courier New"/>
          <w:color w:val="11161A"/>
          <w:sz w:val="20"/>
          <w:szCs w:val="20"/>
          <w:bdr w:val="none" w:sz="0" w:space="0" w:color="auto" w:frame="1"/>
        </w:rPr>
        <w:t>*</w:t>
      </w:r>
      <w:r w:rsidRPr="00450214">
        <w:rPr>
          <w:rFonts w:ascii="Open Sans" w:eastAsia="Times New Roman" w:hAnsi="Open Sans" w:cs="Open Sans"/>
          <w:color w:val="11161A"/>
          <w:sz w:val="20"/>
          <w:szCs w:val="20"/>
        </w:rPr>
        <w:t> operators can be used to access member functions of the managed object, just as we would with a raw pointer:</w:t>
      </w:r>
    </w:p>
    <w:p w:rsidR="008D78CD" w:rsidRPr="00450214" w:rsidRDefault="008D78CD" w:rsidP="008D78CD">
      <w:pPr>
        <w:spacing w:after="0" w:line="240" w:lineRule="auto"/>
        <w:rPr>
          <w:rFonts w:ascii="Open Sans" w:eastAsia="Times New Roman" w:hAnsi="Open Sans" w:cs="Open Sans"/>
          <w:color w:val="11161A"/>
          <w:sz w:val="20"/>
          <w:szCs w:val="20"/>
        </w:rPr>
      </w:pPr>
      <w:r w:rsidRPr="00450214">
        <w:rPr>
          <w:rFonts w:ascii="Open Sans" w:eastAsia="Times New Roman" w:hAnsi="Open Sans" w:cs="Open Sans"/>
          <w:color w:val="11161A"/>
          <w:sz w:val="20"/>
          <w:szCs w:val="20"/>
        </w:rPr>
        <w:t>Note that the custom class </w:t>
      </w:r>
      <w:proofErr w:type="spellStart"/>
      <w:r w:rsidRPr="00450214">
        <w:rPr>
          <w:rFonts w:ascii="var(--jp-code-font-family)" w:eastAsia="Times New Roman" w:hAnsi="var(--jp-code-font-family)" w:cs="Courier New"/>
          <w:color w:val="11161A"/>
          <w:sz w:val="20"/>
          <w:szCs w:val="20"/>
          <w:bdr w:val="none" w:sz="0" w:space="0" w:color="auto" w:frame="1"/>
        </w:rPr>
        <w:t>MyClass</w:t>
      </w:r>
      <w:proofErr w:type="spellEnd"/>
      <w:r w:rsidRPr="00450214">
        <w:rPr>
          <w:rFonts w:ascii="Open Sans" w:eastAsia="Times New Roman" w:hAnsi="Open Sans" w:cs="Open Sans"/>
          <w:color w:val="11161A"/>
          <w:sz w:val="20"/>
          <w:szCs w:val="20"/>
        </w:rPr>
        <w:t> has two constructors, one without arguments and one with a string to be passed, which initializes a member variable </w:t>
      </w:r>
      <w:r w:rsidRPr="00450214">
        <w:rPr>
          <w:rFonts w:ascii="var(--jp-code-font-family)" w:eastAsia="Times New Roman" w:hAnsi="var(--jp-code-font-family)" w:cs="Courier New"/>
          <w:color w:val="11161A"/>
          <w:sz w:val="20"/>
          <w:szCs w:val="20"/>
          <w:bdr w:val="none" w:sz="0" w:space="0" w:color="auto" w:frame="1"/>
        </w:rPr>
        <w:t>_text</w:t>
      </w:r>
      <w:r w:rsidRPr="00450214">
        <w:rPr>
          <w:rFonts w:ascii="Open Sans" w:eastAsia="Times New Roman" w:hAnsi="Open Sans" w:cs="Open Sans"/>
          <w:color w:val="11161A"/>
          <w:sz w:val="20"/>
          <w:szCs w:val="20"/>
        </w:rPr>
        <w:t> that lives on the stack. Also, once an object of this class gets destroyed, a message to the console is printed, along with the value of </w:t>
      </w:r>
      <w:r w:rsidRPr="00450214">
        <w:rPr>
          <w:rFonts w:ascii="var(--jp-code-font-family)" w:eastAsia="Times New Roman" w:hAnsi="var(--jp-code-font-family)" w:cs="Courier New"/>
          <w:color w:val="11161A"/>
          <w:sz w:val="20"/>
          <w:szCs w:val="20"/>
          <w:bdr w:val="none" w:sz="0" w:space="0" w:color="auto" w:frame="1"/>
        </w:rPr>
        <w:t>_text</w:t>
      </w:r>
      <w:r w:rsidRPr="00450214">
        <w:rPr>
          <w:rFonts w:ascii="Open Sans" w:eastAsia="Times New Roman" w:hAnsi="Open Sans" w:cs="Open Sans"/>
          <w:color w:val="11161A"/>
          <w:sz w:val="20"/>
          <w:szCs w:val="20"/>
        </w:rPr>
        <w:t>. In </w:t>
      </w:r>
      <w:r w:rsidRPr="00450214">
        <w:rPr>
          <w:rFonts w:ascii="var(--jp-code-font-family)" w:eastAsia="Times New Roman" w:hAnsi="var(--jp-code-font-family)" w:cs="Courier New"/>
          <w:color w:val="11161A"/>
          <w:sz w:val="20"/>
          <w:szCs w:val="20"/>
          <w:bdr w:val="none" w:sz="0" w:space="0" w:color="auto" w:frame="1"/>
        </w:rPr>
        <w:t>main</w:t>
      </w:r>
      <w:r w:rsidRPr="00450214">
        <w:rPr>
          <w:rFonts w:ascii="Open Sans" w:eastAsia="Times New Roman" w:hAnsi="Open Sans" w:cs="Open Sans"/>
          <w:color w:val="11161A"/>
          <w:sz w:val="20"/>
          <w:szCs w:val="20"/>
        </w:rPr>
        <w:t>, two unique pointers are created with the address of a </w:t>
      </w:r>
      <w:proofErr w:type="spellStart"/>
      <w:r w:rsidRPr="00450214">
        <w:rPr>
          <w:rFonts w:ascii="var(--jp-code-font-family)" w:eastAsia="Times New Roman" w:hAnsi="var(--jp-code-font-family)" w:cs="Courier New"/>
          <w:color w:val="11161A"/>
          <w:sz w:val="20"/>
          <w:szCs w:val="20"/>
          <w:bdr w:val="none" w:sz="0" w:space="0" w:color="auto" w:frame="1"/>
        </w:rPr>
        <w:t>MyClass</w:t>
      </w:r>
      <w:proofErr w:type="spellEnd"/>
      <w:r w:rsidRPr="00450214">
        <w:rPr>
          <w:rFonts w:ascii="Open Sans" w:eastAsia="Times New Roman" w:hAnsi="Open Sans" w:cs="Open Sans"/>
          <w:color w:val="11161A"/>
          <w:sz w:val="20"/>
          <w:szCs w:val="20"/>
        </w:rPr>
        <w:t> object on the heap as arguments. With </w:t>
      </w:r>
      <w:r w:rsidRPr="00450214">
        <w:rPr>
          <w:rFonts w:ascii="var(--jp-code-font-family)" w:eastAsia="Times New Roman" w:hAnsi="var(--jp-code-font-family)" w:cs="Courier New"/>
          <w:color w:val="11161A"/>
          <w:sz w:val="20"/>
          <w:szCs w:val="20"/>
          <w:bdr w:val="none" w:sz="0" w:space="0" w:color="auto" w:frame="1"/>
        </w:rPr>
        <w:t>myClass2</w:t>
      </w:r>
      <w:r w:rsidRPr="00450214">
        <w:rPr>
          <w:rFonts w:ascii="Open Sans" w:eastAsia="Times New Roman" w:hAnsi="Open Sans" w:cs="Open Sans"/>
          <w:color w:val="11161A"/>
          <w:sz w:val="20"/>
          <w:szCs w:val="20"/>
        </w:rPr>
        <w:t>, we can see that constructor arguments can be passed just as we would with raw pointers. After both pointers have been created, we can use the </w:t>
      </w:r>
      <w:r w:rsidRPr="00450214">
        <w:rPr>
          <w:rFonts w:ascii="var(--jp-code-font-family)" w:eastAsia="Times New Roman" w:hAnsi="var(--jp-code-font-family)" w:cs="Courier New"/>
          <w:color w:val="11161A"/>
          <w:sz w:val="20"/>
          <w:szCs w:val="20"/>
          <w:bdr w:val="none" w:sz="0" w:space="0" w:color="auto" w:frame="1"/>
        </w:rPr>
        <w:t>-&gt;</w:t>
      </w:r>
      <w:r w:rsidRPr="00450214">
        <w:rPr>
          <w:rFonts w:ascii="Open Sans" w:eastAsia="Times New Roman" w:hAnsi="Open Sans" w:cs="Open Sans"/>
          <w:color w:val="11161A"/>
          <w:sz w:val="20"/>
          <w:szCs w:val="20"/>
        </w:rPr>
        <w:t> operator to access members of the class, such as calling the function </w:t>
      </w:r>
      <w:proofErr w:type="spellStart"/>
      <w:r w:rsidRPr="00450214">
        <w:rPr>
          <w:rFonts w:ascii="var(--jp-code-font-family)" w:eastAsia="Times New Roman" w:hAnsi="var(--jp-code-font-family)" w:cs="Courier New"/>
          <w:color w:val="11161A"/>
          <w:sz w:val="20"/>
          <w:szCs w:val="20"/>
          <w:bdr w:val="none" w:sz="0" w:space="0" w:color="auto" w:frame="1"/>
        </w:rPr>
        <w:t>setText</w:t>
      </w:r>
      <w:proofErr w:type="spellEnd"/>
      <w:r w:rsidRPr="00450214">
        <w:rPr>
          <w:rFonts w:ascii="Open Sans" w:eastAsia="Times New Roman" w:hAnsi="Open Sans" w:cs="Open Sans"/>
          <w:color w:val="11161A"/>
          <w:sz w:val="20"/>
          <w:szCs w:val="20"/>
        </w:rPr>
        <w:t>. From looking at the function call alone you would not be able to tell that </w:t>
      </w:r>
      <w:r w:rsidRPr="00450214">
        <w:rPr>
          <w:rFonts w:ascii="var(--jp-code-font-family)" w:eastAsia="Times New Roman" w:hAnsi="var(--jp-code-font-family)" w:cs="Courier New"/>
          <w:color w:val="11161A"/>
          <w:sz w:val="20"/>
          <w:szCs w:val="20"/>
          <w:bdr w:val="none" w:sz="0" w:space="0" w:color="auto" w:frame="1"/>
        </w:rPr>
        <w:t>myClass1</w:t>
      </w:r>
      <w:r w:rsidRPr="00450214">
        <w:rPr>
          <w:rFonts w:ascii="Open Sans" w:eastAsia="Times New Roman" w:hAnsi="Open Sans" w:cs="Open Sans"/>
          <w:color w:val="11161A"/>
          <w:sz w:val="20"/>
          <w:szCs w:val="20"/>
        </w:rPr>
        <w:t> is in fact a smart pointer. Also, we can use the dereference operator </w:t>
      </w:r>
      <w:r w:rsidRPr="00450214">
        <w:rPr>
          <w:rFonts w:ascii="var(--jp-code-font-family)" w:eastAsia="Times New Roman" w:hAnsi="var(--jp-code-font-family)" w:cs="Courier New"/>
          <w:color w:val="11161A"/>
          <w:sz w:val="20"/>
          <w:szCs w:val="20"/>
          <w:bdr w:val="none" w:sz="0" w:space="0" w:color="auto" w:frame="1"/>
        </w:rPr>
        <w:t>*</w:t>
      </w:r>
      <w:r w:rsidRPr="00450214">
        <w:rPr>
          <w:rFonts w:ascii="Open Sans" w:eastAsia="Times New Roman" w:hAnsi="Open Sans" w:cs="Open Sans"/>
          <w:color w:val="11161A"/>
          <w:sz w:val="20"/>
          <w:szCs w:val="20"/>
        </w:rPr>
        <w:t> to access the value of </w:t>
      </w:r>
      <w:r w:rsidRPr="00450214">
        <w:rPr>
          <w:rFonts w:ascii="var(--jp-code-font-family)" w:eastAsia="Times New Roman" w:hAnsi="var(--jp-code-font-family)" w:cs="Courier New"/>
          <w:color w:val="11161A"/>
          <w:sz w:val="20"/>
          <w:szCs w:val="20"/>
          <w:bdr w:val="none" w:sz="0" w:space="0" w:color="auto" w:frame="1"/>
        </w:rPr>
        <w:t>myClass1</w:t>
      </w:r>
      <w:r w:rsidRPr="00450214">
        <w:rPr>
          <w:rFonts w:ascii="Open Sans" w:eastAsia="Times New Roman" w:hAnsi="Open Sans" w:cs="Open Sans"/>
          <w:color w:val="11161A"/>
          <w:sz w:val="20"/>
          <w:szCs w:val="20"/>
        </w:rPr>
        <w:t> and </w:t>
      </w:r>
      <w:r w:rsidRPr="00450214">
        <w:rPr>
          <w:rFonts w:ascii="var(--jp-code-font-family)" w:eastAsia="Times New Roman" w:hAnsi="var(--jp-code-font-family)" w:cs="Courier New"/>
          <w:color w:val="11161A"/>
          <w:sz w:val="20"/>
          <w:szCs w:val="20"/>
          <w:bdr w:val="none" w:sz="0" w:space="0" w:color="auto" w:frame="1"/>
        </w:rPr>
        <w:t>myClass2</w:t>
      </w:r>
      <w:r w:rsidRPr="00450214">
        <w:rPr>
          <w:rFonts w:ascii="Open Sans" w:eastAsia="Times New Roman" w:hAnsi="Open Sans" w:cs="Open Sans"/>
          <w:color w:val="11161A"/>
          <w:sz w:val="20"/>
          <w:szCs w:val="20"/>
        </w:rPr>
        <w:t xml:space="preserve"> and assign the one to the other. Finally, </w:t>
      </w:r>
      <w:proofErr w:type="gramStart"/>
      <w:r w:rsidRPr="00450214">
        <w:rPr>
          <w:rFonts w:ascii="Open Sans" w:eastAsia="Times New Roman" w:hAnsi="Open Sans" w:cs="Open Sans"/>
          <w:color w:val="11161A"/>
          <w:sz w:val="20"/>
          <w:szCs w:val="20"/>
        </w:rPr>
        <w:t>the </w:t>
      </w:r>
      <w:r w:rsidRPr="00450214">
        <w:rPr>
          <w:rFonts w:ascii="var(--jp-code-font-family)" w:eastAsia="Times New Roman" w:hAnsi="var(--jp-code-font-family)" w:cs="Courier New"/>
          <w:color w:val="11161A"/>
          <w:sz w:val="20"/>
          <w:szCs w:val="20"/>
          <w:bdr w:val="none" w:sz="0" w:space="0" w:color="auto" w:frame="1"/>
        </w:rPr>
        <w:t>.</w:t>
      </w:r>
      <w:proofErr w:type="gramEnd"/>
      <w:r w:rsidRPr="00450214">
        <w:rPr>
          <w:rFonts w:ascii="Open Sans" w:eastAsia="Times New Roman" w:hAnsi="Open Sans" w:cs="Open Sans"/>
          <w:color w:val="11161A"/>
          <w:sz w:val="20"/>
          <w:szCs w:val="20"/>
        </w:rPr>
        <w:t> operator gives us access to proprietary functions of the smart pointer, such as retrieving the internal raw pointer with </w:t>
      </w:r>
      <w:proofErr w:type="gramStart"/>
      <w:r w:rsidRPr="00450214">
        <w:rPr>
          <w:rFonts w:ascii="var(--jp-code-font-family)" w:eastAsia="Times New Roman" w:hAnsi="var(--jp-code-font-family)" w:cs="Courier New"/>
          <w:color w:val="11161A"/>
          <w:sz w:val="20"/>
          <w:szCs w:val="20"/>
          <w:bdr w:val="none" w:sz="0" w:space="0" w:color="auto" w:frame="1"/>
        </w:rPr>
        <w:t>get(</w:t>
      </w:r>
      <w:proofErr w:type="gramEnd"/>
      <w:r w:rsidRPr="00450214">
        <w:rPr>
          <w:rFonts w:ascii="var(--jp-code-font-family)" w:eastAsia="Times New Roman" w:hAnsi="var(--jp-code-font-family)" w:cs="Courier New"/>
          <w:color w:val="11161A"/>
          <w:sz w:val="20"/>
          <w:szCs w:val="20"/>
          <w:bdr w:val="none" w:sz="0" w:space="0" w:color="auto" w:frame="1"/>
        </w:rPr>
        <w:t>)</w:t>
      </w:r>
      <w:r w:rsidRPr="00450214">
        <w:rPr>
          <w:rFonts w:ascii="Open Sans" w:eastAsia="Times New Roman" w:hAnsi="Open Sans" w:cs="Open Sans"/>
          <w:color w:val="11161A"/>
          <w:sz w:val="20"/>
          <w:szCs w:val="20"/>
        </w:rPr>
        <w:t>.</w:t>
      </w:r>
    </w:p>
    <w:p w:rsidR="008D78CD" w:rsidRDefault="008D78CD" w:rsidP="00175645"/>
    <w:p w:rsidR="00175645" w:rsidRPr="00450214" w:rsidRDefault="00175645" w:rsidP="00175645">
      <w:pPr>
        <w:rPr>
          <w:sz w:val="20"/>
          <w:szCs w:val="20"/>
        </w:rPr>
      </w:pPr>
      <w:r w:rsidRPr="00450214">
        <w:rPr>
          <w:noProof/>
          <w:sz w:val="20"/>
          <w:szCs w:val="20"/>
        </w:rPr>
        <w:lastRenderedPageBreak/>
        <w:drawing>
          <wp:inline distT="0" distB="0" distL="0" distR="0" wp14:anchorId="29DF9AE0" wp14:editId="4467F091">
            <wp:extent cx="5648325" cy="30100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8779"/>
                    <a:stretch/>
                  </pic:blipFill>
                  <pic:spPr bwMode="auto">
                    <a:xfrm>
                      <a:off x="0" y="0"/>
                      <a:ext cx="5661191" cy="3016882"/>
                    </a:xfrm>
                    <a:prstGeom prst="rect">
                      <a:avLst/>
                    </a:prstGeom>
                    <a:ln>
                      <a:noFill/>
                    </a:ln>
                    <a:extLst>
                      <a:ext uri="{53640926-AAD7-44D8-BBD7-CCE9431645EC}">
                        <a14:shadowObscured xmlns:a14="http://schemas.microsoft.com/office/drawing/2010/main"/>
                      </a:ext>
                    </a:extLst>
                  </pic:spPr>
                </pic:pic>
              </a:graphicData>
            </a:graphic>
          </wp:inline>
        </w:drawing>
      </w:r>
    </w:p>
    <w:p w:rsidR="008D78CD" w:rsidRPr="00450214" w:rsidRDefault="008D78CD" w:rsidP="008D78CD">
      <w:pPr>
        <w:shd w:val="clear" w:color="auto" w:fill="FFFFFF"/>
        <w:spacing w:after="240" w:line="240" w:lineRule="auto"/>
        <w:rPr>
          <w:rFonts w:ascii="Open Sans" w:eastAsia="Times New Roman" w:hAnsi="Open Sans" w:cs="Open Sans"/>
          <w:sz w:val="20"/>
          <w:szCs w:val="20"/>
        </w:rPr>
      </w:pPr>
      <w:r w:rsidRPr="00450214">
        <w:rPr>
          <w:rFonts w:ascii="Open Sans" w:eastAsia="Times New Roman" w:hAnsi="Open Sans" w:cs="Open Sans"/>
          <w:sz w:val="20"/>
          <w:szCs w:val="20"/>
        </w:rPr>
        <w:t>The console output of the program looks like the following:</w:t>
      </w:r>
    </w:p>
    <w:p w:rsidR="008D78CD" w:rsidRPr="00450214" w:rsidRDefault="008D78CD" w:rsidP="008D78C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450214">
        <w:rPr>
          <w:rFonts w:ascii="var(--jp-code-font-family)" w:eastAsia="Times New Roman" w:hAnsi="var(--jp-code-font-family)" w:cs="Courier New"/>
          <w:sz w:val="20"/>
          <w:szCs w:val="20"/>
          <w:bdr w:val="none" w:sz="0" w:space="0" w:color="auto" w:frame="1"/>
          <w:shd w:val="clear" w:color="auto" w:fill="F7F7F8"/>
        </w:rPr>
        <w:t>Objects have stack addresses 0x1004000e0 and 0x100400100</w:t>
      </w:r>
    </w:p>
    <w:p w:rsidR="008D78CD" w:rsidRPr="00450214" w:rsidRDefault="008D78CD" w:rsidP="008D78C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450214">
        <w:rPr>
          <w:rFonts w:ascii="var(--jp-code-font-family)" w:eastAsia="Times New Roman" w:hAnsi="var(--jp-code-font-family)" w:cs="Courier New"/>
          <w:sz w:val="20"/>
          <w:szCs w:val="20"/>
          <w:bdr w:val="none" w:sz="0" w:space="0" w:color="auto" w:frame="1"/>
          <w:shd w:val="clear" w:color="auto" w:fill="F7F7F8"/>
        </w:rPr>
        <w:t>String 2 destroyed</w:t>
      </w:r>
    </w:p>
    <w:p w:rsidR="008D78CD" w:rsidRPr="00450214" w:rsidRDefault="008D78CD" w:rsidP="008D78C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rPr>
      </w:pPr>
      <w:r w:rsidRPr="00450214">
        <w:rPr>
          <w:rFonts w:ascii="var(--jp-code-font-family)" w:eastAsia="Times New Roman" w:hAnsi="var(--jp-code-font-family)" w:cs="Courier New"/>
          <w:sz w:val="20"/>
          <w:szCs w:val="20"/>
          <w:bdr w:val="none" w:sz="0" w:space="0" w:color="auto" w:frame="1"/>
          <w:shd w:val="clear" w:color="auto" w:fill="F7F7F8"/>
        </w:rPr>
        <w:t>String 2 destroyed</w:t>
      </w:r>
    </w:p>
    <w:p w:rsidR="008D78CD" w:rsidRDefault="008D78CD" w:rsidP="00450214">
      <w:pPr>
        <w:shd w:val="clear" w:color="auto" w:fill="FFFFFF"/>
        <w:spacing w:after="0" w:line="240" w:lineRule="auto"/>
      </w:pPr>
      <w:r w:rsidRPr="00450214">
        <w:rPr>
          <w:rFonts w:ascii="Open Sans" w:eastAsia="Times New Roman" w:hAnsi="Open Sans" w:cs="Open Sans"/>
          <w:sz w:val="20"/>
          <w:szCs w:val="20"/>
        </w:rPr>
        <w:t>Obviously, both pointers have different addresses on the stack, even after copying the contents from </w:t>
      </w:r>
      <w:r w:rsidRPr="00450214">
        <w:rPr>
          <w:rFonts w:ascii="var(--jp-code-font-family)" w:eastAsia="Times New Roman" w:hAnsi="var(--jp-code-font-family)" w:cs="Courier New"/>
          <w:sz w:val="20"/>
          <w:szCs w:val="20"/>
          <w:bdr w:val="none" w:sz="0" w:space="0" w:color="auto" w:frame="1"/>
        </w:rPr>
        <w:t>myClass2</w:t>
      </w:r>
      <w:r w:rsidRPr="00450214">
        <w:rPr>
          <w:rFonts w:ascii="Open Sans" w:eastAsia="Times New Roman" w:hAnsi="Open Sans" w:cs="Open Sans"/>
          <w:sz w:val="20"/>
          <w:szCs w:val="20"/>
        </w:rPr>
        <w:t> to </w:t>
      </w:r>
      <w:r w:rsidRPr="00450214">
        <w:rPr>
          <w:rFonts w:ascii="var(--jp-code-font-family)" w:eastAsia="Times New Roman" w:hAnsi="var(--jp-code-font-family)" w:cs="Courier New"/>
          <w:sz w:val="20"/>
          <w:szCs w:val="20"/>
          <w:bdr w:val="none" w:sz="0" w:space="0" w:color="auto" w:frame="1"/>
        </w:rPr>
        <w:t>myClass1</w:t>
      </w:r>
      <w:r w:rsidRPr="00450214">
        <w:rPr>
          <w:rFonts w:ascii="Open Sans" w:eastAsia="Times New Roman" w:hAnsi="Open Sans" w:cs="Open Sans"/>
          <w:sz w:val="20"/>
          <w:szCs w:val="20"/>
        </w:rPr>
        <w:t>. As can be seen from the last two lines of the output, the destructor of both objects gets called automatically at the end of the program and - as expected - the value of the internal string is identical due to the copy operation.</w:t>
      </w:r>
    </w:p>
    <w:p w:rsidR="00175645" w:rsidRDefault="00175645" w:rsidP="00175645"/>
    <w:p w:rsidR="00175645" w:rsidRDefault="00175645" w:rsidP="00175645">
      <w:r>
        <w:rPr>
          <w:noProof/>
        </w:rPr>
        <w:drawing>
          <wp:inline distT="0" distB="0" distL="0" distR="0" wp14:anchorId="52CF95C6" wp14:editId="28491750">
            <wp:extent cx="5637735" cy="3001010"/>
            <wp:effectExtent l="0" t="0" r="127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8428"/>
                    <a:stretch/>
                  </pic:blipFill>
                  <pic:spPr bwMode="auto">
                    <a:xfrm>
                      <a:off x="0" y="0"/>
                      <a:ext cx="5645624" cy="3005209"/>
                    </a:xfrm>
                    <a:prstGeom prst="rect">
                      <a:avLst/>
                    </a:prstGeom>
                    <a:ln>
                      <a:noFill/>
                    </a:ln>
                    <a:extLst>
                      <a:ext uri="{53640926-AAD7-44D8-BBD7-CCE9431645EC}">
                        <a14:shadowObscured xmlns:a14="http://schemas.microsoft.com/office/drawing/2010/main"/>
                      </a:ext>
                    </a:extLst>
                  </pic:spPr>
                </pic:pic>
              </a:graphicData>
            </a:graphic>
          </wp:inline>
        </w:drawing>
      </w:r>
    </w:p>
    <w:p w:rsidR="008D78CD" w:rsidRPr="008D78CD" w:rsidRDefault="008D78CD" w:rsidP="008D78CD">
      <w:pPr>
        <w:spacing w:after="120" w:line="240" w:lineRule="auto"/>
        <w:rPr>
          <w:rFonts w:ascii="Open Sans" w:eastAsia="Times New Roman" w:hAnsi="Open Sans" w:cs="Open Sans"/>
          <w:color w:val="11161A"/>
          <w:sz w:val="24"/>
          <w:szCs w:val="24"/>
        </w:rPr>
      </w:pPr>
      <w:r w:rsidRPr="008D78CD">
        <w:rPr>
          <w:rFonts w:ascii="Open Sans" w:eastAsia="Times New Roman" w:hAnsi="Open Sans" w:cs="Open Sans"/>
          <w:color w:val="11161A"/>
          <w:sz w:val="24"/>
          <w:szCs w:val="24"/>
        </w:rPr>
        <w:lastRenderedPageBreak/>
        <w:t xml:space="preserve">Summing up, the unique pointer allows a single owner of the underlying internal raw pointer. Unique pointers should be the default choice unless you know for certain that sharing is required at a later stage. We have already seen how to transfer ownership of a resource using the Rule of Five and move semantics. Internally, the unique pointer uses this very concept along with RAII to encapsulate a resource (the raw pointer) and transfer it between pointer objects when either the move assignment operator or the move constructor </w:t>
      </w:r>
      <w:proofErr w:type="gramStart"/>
      <w:r w:rsidRPr="008D78CD">
        <w:rPr>
          <w:rFonts w:ascii="Open Sans" w:eastAsia="Times New Roman" w:hAnsi="Open Sans" w:cs="Open Sans"/>
          <w:color w:val="11161A"/>
          <w:sz w:val="24"/>
          <w:szCs w:val="24"/>
        </w:rPr>
        <w:t>are</w:t>
      </w:r>
      <w:proofErr w:type="gramEnd"/>
      <w:r w:rsidRPr="008D78CD">
        <w:rPr>
          <w:rFonts w:ascii="Open Sans" w:eastAsia="Times New Roman" w:hAnsi="Open Sans" w:cs="Open Sans"/>
          <w:color w:val="11161A"/>
          <w:sz w:val="24"/>
          <w:szCs w:val="24"/>
        </w:rPr>
        <w:t xml:space="preserve"> called. Also, a key feature of a unique pointer, which makes it so well-suited as a return type for many functions, is the possibility to convert it to a shared pointer. We will have a deeper look into this in the section on ownership transfer.</w:t>
      </w:r>
    </w:p>
    <w:p w:rsidR="008D78CD" w:rsidRDefault="008D78CD" w:rsidP="00175645"/>
    <w:p w:rsidR="00175645" w:rsidRDefault="00175645" w:rsidP="00175645">
      <w:r>
        <w:rPr>
          <w:noProof/>
        </w:rPr>
        <w:drawing>
          <wp:inline distT="0" distB="0" distL="0" distR="0" wp14:anchorId="45AFFBA8" wp14:editId="4F101A0B">
            <wp:extent cx="4968815" cy="2909093"/>
            <wp:effectExtent l="0" t="0" r="381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81235" cy="2916365"/>
                    </a:xfrm>
                    <a:prstGeom prst="rect">
                      <a:avLst/>
                    </a:prstGeom>
                  </pic:spPr>
                </pic:pic>
              </a:graphicData>
            </a:graphic>
          </wp:inline>
        </w:drawing>
      </w:r>
    </w:p>
    <w:p w:rsidR="008D78CD" w:rsidRPr="008D78CD" w:rsidRDefault="008D78CD" w:rsidP="008D78CD">
      <w:pPr>
        <w:pStyle w:val="Heading2"/>
        <w:spacing w:after="0"/>
        <w:rPr>
          <w:rFonts w:ascii="Open Sans" w:hAnsi="Open Sans" w:cs="Open Sans"/>
          <w:color w:val="11161A"/>
          <w:sz w:val="20"/>
          <w:szCs w:val="20"/>
        </w:rPr>
      </w:pPr>
      <w:r w:rsidRPr="008D78CD">
        <w:rPr>
          <w:rFonts w:ascii="Open Sans" w:hAnsi="Open Sans" w:cs="Open Sans"/>
          <w:color w:val="11161A"/>
          <w:sz w:val="20"/>
          <w:szCs w:val="20"/>
        </w:rPr>
        <w:t>The Shared Pointer</w:t>
      </w:r>
    </w:p>
    <w:p w:rsidR="008D78CD" w:rsidRPr="008D78CD" w:rsidRDefault="008D78CD" w:rsidP="008D78CD">
      <w:pPr>
        <w:pStyle w:val="NormalWeb"/>
        <w:spacing w:before="0" w:beforeAutospacing="0" w:after="240" w:afterAutospacing="0"/>
        <w:rPr>
          <w:rFonts w:ascii="Open Sans" w:hAnsi="Open Sans" w:cs="Open Sans"/>
          <w:color w:val="11161A"/>
          <w:sz w:val="20"/>
          <w:szCs w:val="20"/>
        </w:rPr>
      </w:pPr>
      <w:r w:rsidRPr="008D78CD">
        <w:rPr>
          <w:rFonts w:ascii="Open Sans" w:hAnsi="Open Sans" w:cs="Open Sans"/>
          <w:color w:val="11161A"/>
          <w:sz w:val="20"/>
          <w:szCs w:val="20"/>
        </w:rPr>
        <w:t>Just as the unique pointer, a shared pointer owns the resource it points to. The main difference between the two smart pointers is that shared pointers keep a reference counter on how many of them point to the same memory resource. Each time a shared pointer goes out of scope, the counter is decreased. When it reaches zero (i.e. when the last shared pointer to the resource is about to vanish). the memory is properly deallocated. This smart pointer type is useful for cases where you require access to a memory location on the heap in multiple parts of your program and you want to make sure that whoever owns a shared pointer to the memory can rely on the fact that it will be accessible throughout the lifetime of that pointer.</w:t>
      </w:r>
    </w:p>
    <w:p w:rsidR="008D78CD" w:rsidRDefault="008D78CD" w:rsidP="008D78CD">
      <w:pPr>
        <w:pStyle w:val="NormalWeb"/>
        <w:spacing w:before="0" w:beforeAutospacing="0" w:after="240" w:afterAutospacing="0"/>
        <w:rPr>
          <w:rFonts w:ascii="Open Sans" w:hAnsi="Open Sans" w:cs="Open Sans"/>
          <w:color w:val="11161A"/>
        </w:rPr>
      </w:pPr>
      <w:r w:rsidRPr="008D78CD">
        <w:rPr>
          <w:rFonts w:ascii="Open Sans" w:hAnsi="Open Sans" w:cs="Open Sans"/>
          <w:color w:val="11161A"/>
          <w:sz w:val="20"/>
          <w:szCs w:val="20"/>
        </w:rPr>
        <w:lastRenderedPageBreak/>
        <w:t>The following diagram illustrates the basic idea of a shared pointer:</w:t>
      </w:r>
      <w:r w:rsidRPr="008D78CD">
        <w:rPr>
          <w:noProof/>
        </w:rPr>
        <w:drawing>
          <wp:inline distT="0" distB="0" distL="0" distR="0" wp14:anchorId="1535CAEA" wp14:editId="29E4E1B7">
            <wp:extent cx="3625943" cy="2605177"/>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67551" cy="2635072"/>
                    </a:xfrm>
                    <a:prstGeom prst="rect">
                      <a:avLst/>
                    </a:prstGeom>
                  </pic:spPr>
                </pic:pic>
              </a:graphicData>
            </a:graphic>
          </wp:inline>
        </w:drawing>
      </w:r>
      <w:r>
        <w:rPr>
          <w:rFonts w:ascii="Open Sans" w:hAnsi="Open Sans" w:cs="Open Sans"/>
          <w:noProof/>
          <w:color w:val="11161A"/>
        </w:rPr>
        <mc:AlternateContent>
          <mc:Choice Requires="wps">
            <w:drawing>
              <wp:inline distT="0" distB="0" distL="0" distR="0">
                <wp:extent cx="301625" cy="301625"/>
                <wp:effectExtent l="0" t="0" r="0" b="0"/>
                <wp:docPr id="40" name="Rectangle 40"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9E59EC" id="Rectangle 40" o:spid="_x0000_s1026" alt="Image"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" filled="f" stroked="f">
                <o:lock v:ext="edit" aspectratio="t"/>
                <w10:anchorlock/>
              </v:rect>
            </w:pict>
          </mc:Fallback>
        </mc:AlternateContent>
      </w:r>
    </w:p>
    <w:p w:rsidR="008D78CD" w:rsidRPr="008D78CD" w:rsidRDefault="008D78CD" w:rsidP="008D78CD">
      <w:pPr>
        <w:pStyle w:val="NormalWeb"/>
        <w:spacing w:before="0" w:beforeAutospacing="0" w:after="120" w:afterAutospacing="0"/>
        <w:rPr>
          <w:rFonts w:ascii="Open Sans" w:hAnsi="Open Sans" w:cs="Open Sans"/>
          <w:color w:val="11161A"/>
          <w:sz w:val="20"/>
          <w:szCs w:val="20"/>
        </w:rPr>
      </w:pPr>
      <w:r w:rsidRPr="008D78CD">
        <w:rPr>
          <w:rFonts w:ascii="Open Sans" w:hAnsi="Open Sans" w:cs="Open Sans"/>
          <w:color w:val="11161A"/>
          <w:sz w:val="20"/>
          <w:szCs w:val="20"/>
        </w:rPr>
        <w:t xml:space="preserve">Please </w:t>
      </w:r>
      <w:proofErr w:type="gramStart"/>
      <w:r w:rsidRPr="008D78CD">
        <w:rPr>
          <w:rFonts w:ascii="Open Sans" w:hAnsi="Open Sans" w:cs="Open Sans"/>
          <w:color w:val="11161A"/>
          <w:sz w:val="20"/>
          <w:szCs w:val="20"/>
        </w:rPr>
        <w:t>take a look</w:t>
      </w:r>
      <w:proofErr w:type="gramEnd"/>
      <w:r w:rsidRPr="008D78CD">
        <w:rPr>
          <w:rFonts w:ascii="Open Sans" w:hAnsi="Open Sans" w:cs="Open Sans"/>
          <w:color w:val="11161A"/>
          <w:sz w:val="20"/>
          <w:szCs w:val="20"/>
        </w:rPr>
        <w:t xml:space="preserve"> at the code on the right.</w:t>
      </w:r>
    </w:p>
    <w:p w:rsidR="008D78CD" w:rsidRDefault="008D78CD" w:rsidP="00175645"/>
    <w:p w:rsidR="00175645" w:rsidRDefault="00175645" w:rsidP="00175645">
      <w:r>
        <w:rPr>
          <w:noProof/>
        </w:rPr>
        <w:drawing>
          <wp:inline distT="0" distB="0" distL="0" distR="0" wp14:anchorId="67371563" wp14:editId="6FDFC69B">
            <wp:extent cx="5943600" cy="35286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28695"/>
                    </a:xfrm>
                    <a:prstGeom prst="rect">
                      <a:avLst/>
                    </a:prstGeom>
                  </pic:spPr>
                </pic:pic>
              </a:graphicData>
            </a:graphic>
          </wp:inline>
        </w:drawing>
      </w:r>
    </w:p>
    <w:p w:rsidR="008D78CD" w:rsidRPr="008D78CD" w:rsidRDefault="008D78CD" w:rsidP="008D78CD">
      <w:pPr>
        <w:shd w:val="clear" w:color="auto" w:fill="FFFFFF"/>
        <w:spacing w:after="0" w:line="240" w:lineRule="auto"/>
        <w:rPr>
          <w:rFonts w:ascii="Open Sans" w:eastAsia="Times New Roman" w:hAnsi="Open Sans" w:cs="Open Sans"/>
          <w:sz w:val="24"/>
          <w:szCs w:val="24"/>
        </w:rPr>
      </w:pPr>
      <w:r w:rsidRPr="008D78CD">
        <w:rPr>
          <w:rFonts w:ascii="Open Sans" w:eastAsia="Times New Roman" w:hAnsi="Open Sans" w:cs="Open Sans"/>
          <w:sz w:val="24"/>
          <w:szCs w:val="24"/>
        </w:rPr>
        <w:t>We can see that shared pointers are constructed just as unique pointers are. Also, we can access the internal reference count by using the method </w:t>
      </w:r>
      <w:proofErr w:type="spellStart"/>
      <w:r w:rsidRPr="008D78CD">
        <w:rPr>
          <w:rFonts w:ascii="var(--jp-code-font-family)" w:eastAsia="Times New Roman" w:hAnsi="var(--jp-code-font-family)" w:cs="Courier New"/>
          <w:sz w:val="20"/>
          <w:szCs w:val="20"/>
          <w:bdr w:val="none" w:sz="0" w:space="0" w:color="auto" w:frame="1"/>
        </w:rPr>
        <w:t>use_</w:t>
      </w:r>
      <w:proofErr w:type="gramStart"/>
      <w:r w:rsidRPr="008D78CD">
        <w:rPr>
          <w:rFonts w:ascii="var(--jp-code-font-family)" w:eastAsia="Times New Roman" w:hAnsi="var(--jp-code-font-family)" w:cs="Courier New"/>
          <w:sz w:val="20"/>
          <w:szCs w:val="20"/>
          <w:bdr w:val="none" w:sz="0" w:space="0" w:color="auto" w:frame="1"/>
        </w:rPr>
        <w:t>count</w:t>
      </w:r>
      <w:proofErr w:type="spellEnd"/>
      <w:r w:rsidRPr="008D78CD">
        <w:rPr>
          <w:rFonts w:ascii="var(--jp-code-font-family)" w:eastAsia="Times New Roman" w:hAnsi="var(--jp-code-font-family)" w:cs="Courier New"/>
          <w:sz w:val="20"/>
          <w:szCs w:val="20"/>
          <w:bdr w:val="none" w:sz="0" w:space="0" w:color="auto" w:frame="1"/>
        </w:rPr>
        <w:t>(</w:t>
      </w:r>
      <w:proofErr w:type="gramEnd"/>
      <w:r w:rsidRPr="008D78CD">
        <w:rPr>
          <w:rFonts w:ascii="var(--jp-code-font-family)" w:eastAsia="Times New Roman" w:hAnsi="var(--jp-code-font-family)" w:cs="Courier New"/>
          <w:sz w:val="20"/>
          <w:szCs w:val="20"/>
          <w:bdr w:val="none" w:sz="0" w:space="0" w:color="auto" w:frame="1"/>
        </w:rPr>
        <w:t>)</w:t>
      </w:r>
      <w:r w:rsidRPr="008D78CD">
        <w:rPr>
          <w:rFonts w:ascii="Open Sans" w:eastAsia="Times New Roman" w:hAnsi="Open Sans" w:cs="Open Sans"/>
          <w:sz w:val="24"/>
          <w:szCs w:val="24"/>
        </w:rPr>
        <w:t>. In the inner block, a second shared pointer </w:t>
      </w:r>
      <w:r w:rsidRPr="008D78CD">
        <w:rPr>
          <w:rFonts w:ascii="var(--jp-code-font-family)" w:eastAsia="Times New Roman" w:hAnsi="var(--jp-code-font-family)" w:cs="Courier New"/>
          <w:sz w:val="20"/>
          <w:szCs w:val="20"/>
          <w:bdr w:val="none" w:sz="0" w:space="0" w:color="auto" w:frame="1"/>
        </w:rPr>
        <w:t>shared2</w:t>
      </w:r>
      <w:r w:rsidRPr="008D78CD">
        <w:rPr>
          <w:rFonts w:ascii="Open Sans" w:eastAsia="Times New Roman" w:hAnsi="Open Sans" w:cs="Open Sans"/>
          <w:sz w:val="24"/>
          <w:szCs w:val="24"/>
        </w:rPr>
        <w:t> is created and </w:t>
      </w:r>
      <w:r w:rsidRPr="008D78CD">
        <w:rPr>
          <w:rFonts w:ascii="var(--jp-code-font-family)" w:eastAsia="Times New Roman" w:hAnsi="var(--jp-code-font-family)" w:cs="Courier New"/>
          <w:sz w:val="20"/>
          <w:szCs w:val="20"/>
          <w:bdr w:val="none" w:sz="0" w:space="0" w:color="auto" w:frame="1"/>
        </w:rPr>
        <w:t>shared1</w:t>
      </w:r>
      <w:r w:rsidRPr="008D78CD">
        <w:rPr>
          <w:rFonts w:ascii="Open Sans" w:eastAsia="Times New Roman" w:hAnsi="Open Sans" w:cs="Open Sans"/>
          <w:sz w:val="24"/>
          <w:szCs w:val="24"/>
        </w:rPr>
        <w:t> is assigned to it. In the copy constructor, the internal resource pointer is copied to </w:t>
      </w:r>
      <w:r w:rsidRPr="008D78CD">
        <w:rPr>
          <w:rFonts w:ascii="var(--jp-code-font-family)" w:eastAsia="Times New Roman" w:hAnsi="var(--jp-code-font-family)" w:cs="Courier New"/>
          <w:sz w:val="20"/>
          <w:szCs w:val="20"/>
          <w:bdr w:val="none" w:sz="0" w:space="0" w:color="auto" w:frame="1"/>
        </w:rPr>
        <w:t>shared2</w:t>
      </w:r>
      <w:r w:rsidRPr="008D78CD">
        <w:rPr>
          <w:rFonts w:ascii="Open Sans" w:eastAsia="Times New Roman" w:hAnsi="Open Sans" w:cs="Open Sans"/>
          <w:sz w:val="24"/>
          <w:szCs w:val="24"/>
        </w:rPr>
        <w:t xml:space="preserve"> and the </w:t>
      </w:r>
      <w:r w:rsidRPr="008D78CD">
        <w:rPr>
          <w:rFonts w:ascii="Open Sans" w:eastAsia="Times New Roman" w:hAnsi="Open Sans" w:cs="Open Sans"/>
          <w:sz w:val="24"/>
          <w:szCs w:val="24"/>
        </w:rPr>
        <w:lastRenderedPageBreak/>
        <w:t>resource counter is incremented in both </w:t>
      </w:r>
      <w:r w:rsidRPr="008D78CD">
        <w:rPr>
          <w:rFonts w:ascii="var(--jp-code-font-family)" w:eastAsia="Times New Roman" w:hAnsi="var(--jp-code-font-family)" w:cs="Courier New"/>
          <w:sz w:val="20"/>
          <w:szCs w:val="20"/>
          <w:bdr w:val="none" w:sz="0" w:space="0" w:color="auto" w:frame="1"/>
        </w:rPr>
        <w:t>shared1</w:t>
      </w:r>
      <w:r w:rsidRPr="008D78CD">
        <w:rPr>
          <w:rFonts w:ascii="Open Sans" w:eastAsia="Times New Roman" w:hAnsi="Open Sans" w:cs="Open Sans"/>
          <w:sz w:val="24"/>
          <w:szCs w:val="24"/>
        </w:rPr>
        <w:t> and </w:t>
      </w:r>
      <w:r w:rsidRPr="008D78CD">
        <w:rPr>
          <w:rFonts w:ascii="var(--jp-code-font-family)" w:eastAsia="Times New Roman" w:hAnsi="var(--jp-code-font-family)" w:cs="Courier New"/>
          <w:sz w:val="20"/>
          <w:szCs w:val="20"/>
          <w:bdr w:val="none" w:sz="0" w:space="0" w:color="auto" w:frame="1"/>
        </w:rPr>
        <w:t>shared2</w:t>
      </w:r>
      <w:r w:rsidRPr="008D78CD">
        <w:rPr>
          <w:rFonts w:ascii="Open Sans" w:eastAsia="Times New Roman" w:hAnsi="Open Sans" w:cs="Open Sans"/>
          <w:sz w:val="24"/>
          <w:szCs w:val="24"/>
        </w:rPr>
        <w:t xml:space="preserve">. Let us </w:t>
      </w:r>
      <w:proofErr w:type="gramStart"/>
      <w:r w:rsidRPr="008D78CD">
        <w:rPr>
          <w:rFonts w:ascii="Open Sans" w:eastAsia="Times New Roman" w:hAnsi="Open Sans" w:cs="Open Sans"/>
          <w:sz w:val="24"/>
          <w:szCs w:val="24"/>
        </w:rPr>
        <w:t>take a look</w:t>
      </w:r>
      <w:proofErr w:type="gramEnd"/>
      <w:r w:rsidRPr="008D78CD">
        <w:rPr>
          <w:rFonts w:ascii="Open Sans" w:eastAsia="Times New Roman" w:hAnsi="Open Sans" w:cs="Open Sans"/>
          <w:sz w:val="24"/>
          <w:szCs w:val="24"/>
        </w:rPr>
        <w:t xml:space="preserve"> at the output of the code:</w:t>
      </w:r>
    </w:p>
    <w:p w:rsidR="008D78CD" w:rsidRPr="008D78CD" w:rsidRDefault="008D78CD" w:rsidP="008D78C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8D78CD">
        <w:rPr>
          <w:rFonts w:ascii="var(--jp-code-font-family)" w:eastAsia="Times New Roman" w:hAnsi="var(--jp-code-font-family)" w:cs="Courier New"/>
          <w:sz w:val="20"/>
          <w:szCs w:val="20"/>
          <w:bdr w:val="none" w:sz="0" w:space="0" w:color="auto" w:frame="1"/>
          <w:shd w:val="clear" w:color="auto" w:fill="F7F7F8"/>
        </w:rPr>
        <w:t>shared pointer count = 1</w:t>
      </w:r>
    </w:p>
    <w:p w:rsidR="008D78CD" w:rsidRPr="008D78CD" w:rsidRDefault="008D78CD" w:rsidP="008D78C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8D78CD">
        <w:rPr>
          <w:rFonts w:ascii="var(--jp-code-font-family)" w:eastAsia="Times New Roman" w:hAnsi="var(--jp-code-font-family)" w:cs="Courier New"/>
          <w:sz w:val="20"/>
          <w:szCs w:val="20"/>
          <w:bdr w:val="none" w:sz="0" w:space="0" w:color="auto" w:frame="1"/>
          <w:shd w:val="clear" w:color="auto" w:fill="F7F7F8"/>
        </w:rPr>
        <w:t>shared pointer count = 2</w:t>
      </w:r>
    </w:p>
    <w:p w:rsidR="008D78CD" w:rsidRPr="008D78CD" w:rsidRDefault="008D78CD" w:rsidP="008D78C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1"/>
          <w:szCs w:val="21"/>
        </w:rPr>
      </w:pPr>
      <w:r w:rsidRPr="008D78CD">
        <w:rPr>
          <w:rFonts w:ascii="var(--jp-code-font-family)" w:eastAsia="Times New Roman" w:hAnsi="var(--jp-code-font-family)" w:cs="Courier New"/>
          <w:sz w:val="20"/>
          <w:szCs w:val="20"/>
          <w:bdr w:val="none" w:sz="0" w:space="0" w:color="auto" w:frame="1"/>
          <w:shd w:val="clear" w:color="auto" w:fill="F7F7F8"/>
        </w:rPr>
        <w:t>shared pointer count = 1</w:t>
      </w:r>
    </w:p>
    <w:p w:rsidR="008D78CD" w:rsidRPr="008D78CD" w:rsidRDefault="008D78CD" w:rsidP="008D78CD">
      <w:pPr>
        <w:shd w:val="clear" w:color="auto" w:fill="FFFFFF"/>
        <w:spacing w:after="0" w:line="240" w:lineRule="auto"/>
        <w:rPr>
          <w:rFonts w:ascii="Open Sans" w:eastAsia="Times New Roman" w:hAnsi="Open Sans" w:cs="Open Sans"/>
          <w:sz w:val="24"/>
          <w:szCs w:val="24"/>
        </w:rPr>
      </w:pPr>
      <w:r w:rsidRPr="008D78CD">
        <w:rPr>
          <w:rFonts w:ascii="Open Sans" w:eastAsia="Times New Roman" w:hAnsi="Open Sans" w:cs="Open Sans"/>
          <w:sz w:val="24"/>
          <w:szCs w:val="24"/>
        </w:rPr>
        <w:t>You may have noticed that the lifetime of </w:t>
      </w:r>
      <w:r w:rsidRPr="008D78CD">
        <w:rPr>
          <w:rFonts w:ascii="var(--jp-code-font-family)" w:eastAsia="Times New Roman" w:hAnsi="var(--jp-code-font-family)" w:cs="Courier New"/>
          <w:sz w:val="20"/>
          <w:szCs w:val="20"/>
          <w:bdr w:val="none" w:sz="0" w:space="0" w:color="auto" w:frame="1"/>
        </w:rPr>
        <w:t>shared2</w:t>
      </w:r>
      <w:r w:rsidRPr="008D78CD">
        <w:rPr>
          <w:rFonts w:ascii="Open Sans" w:eastAsia="Times New Roman" w:hAnsi="Open Sans" w:cs="Open Sans"/>
          <w:sz w:val="24"/>
          <w:szCs w:val="24"/>
        </w:rPr>
        <w:t> is limited to the scope denoted by the enclosing curly brackets. Thus, once this scope is left and </w:t>
      </w:r>
      <w:r w:rsidRPr="008D78CD">
        <w:rPr>
          <w:rFonts w:ascii="var(--jp-code-font-family)" w:eastAsia="Times New Roman" w:hAnsi="var(--jp-code-font-family)" w:cs="Courier New"/>
          <w:sz w:val="20"/>
          <w:szCs w:val="20"/>
          <w:bdr w:val="none" w:sz="0" w:space="0" w:color="auto" w:frame="1"/>
        </w:rPr>
        <w:t>shared2</w:t>
      </w:r>
      <w:r w:rsidRPr="008D78CD">
        <w:rPr>
          <w:rFonts w:ascii="Open Sans" w:eastAsia="Times New Roman" w:hAnsi="Open Sans" w:cs="Open Sans"/>
          <w:sz w:val="24"/>
          <w:szCs w:val="24"/>
        </w:rPr>
        <w:t> is destroyed, the reference counter in </w:t>
      </w:r>
      <w:r w:rsidRPr="008D78CD">
        <w:rPr>
          <w:rFonts w:ascii="var(--jp-code-font-family)" w:eastAsia="Times New Roman" w:hAnsi="var(--jp-code-font-family)" w:cs="Courier New"/>
          <w:sz w:val="20"/>
          <w:szCs w:val="20"/>
          <w:bdr w:val="none" w:sz="0" w:space="0" w:color="auto" w:frame="1"/>
        </w:rPr>
        <w:t>shared1</w:t>
      </w:r>
      <w:r w:rsidRPr="008D78CD">
        <w:rPr>
          <w:rFonts w:ascii="Open Sans" w:eastAsia="Times New Roman" w:hAnsi="Open Sans" w:cs="Open Sans"/>
          <w:sz w:val="24"/>
          <w:szCs w:val="24"/>
        </w:rPr>
        <w:t> is decremented by one - which is reflected in the three console outputs given above.</w:t>
      </w:r>
    </w:p>
    <w:p w:rsidR="008D78CD" w:rsidRDefault="008D78CD" w:rsidP="00175645"/>
    <w:p w:rsidR="00175645" w:rsidRDefault="00175645" w:rsidP="00175645">
      <w:r>
        <w:rPr>
          <w:noProof/>
        </w:rPr>
        <w:drawing>
          <wp:inline distT="0" distB="0" distL="0" distR="0" wp14:anchorId="2F82F264" wp14:editId="5A939C83">
            <wp:extent cx="5943600" cy="34620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62020"/>
                    </a:xfrm>
                    <a:prstGeom prst="rect">
                      <a:avLst/>
                    </a:prstGeom>
                  </pic:spPr>
                </pic:pic>
              </a:graphicData>
            </a:graphic>
          </wp:inline>
        </w:drawing>
      </w:r>
    </w:p>
    <w:p w:rsidR="008D78CD" w:rsidRPr="008D78CD" w:rsidRDefault="008D78CD" w:rsidP="008D78CD">
      <w:pPr>
        <w:spacing w:after="0" w:line="240" w:lineRule="auto"/>
        <w:rPr>
          <w:rFonts w:ascii="Open Sans" w:eastAsia="Times New Roman" w:hAnsi="Open Sans" w:cs="Open Sans"/>
          <w:color w:val="11161A"/>
          <w:sz w:val="24"/>
          <w:szCs w:val="24"/>
        </w:rPr>
      </w:pPr>
      <w:r w:rsidRPr="008D78CD">
        <w:rPr>
          <w:rFonts w:ascii="Open Sans" w:eastAsia="Times New Roman" w:hAnsi="Open Sans" w:cs="Open Sans"/>
          <w:color w:val="11161A"/>
          <w:sz w:val="24"/>
          <w:szCs w:val="24"/>
        </w:rPr>
        <w:t>A shared pointer can also be redirected by using the </w:t>
      </w:r>
      <w:proofErr w:type="gramStart"/>
      <w:r w:rsidRPr="008D78CD">
        <w:rPr>
          <w:rFonts w:ascii="var(--jp-code-font-family)" w:eastAsia="Times New Roman" w:hAnsi="var(--jp-code-font-family)" w:cs="Courier New"/>
          <w:color w:val="11161A"/>
          <w:sz w:val="20"/>
          <w:szCs w:val="20"/>
          <w:bdr w:val="none" w:sz="0" w:space="0" w:color="auto" w:frame="1"/>
        </w:rPr>
        <w:t>reset(</w:t>
      </w:r>
      <w:proofErr w:type="gramEnd"/>
      <w:r w:rsidRPr="008D78CD">
        <w:rPr>
          <w:rFonts w:ascii="var(--jp-code-font-family)" w:eastAsia="Times New Roman" w:hAnsi="var(--jp-code-font-family)" w:cs="Courier New"/>
          <w:color w:val="11161A"/>
          <w:sz w:val="20"/>
          <w:szCs w:val="20"/>
          <w:bdr w:val="none" w:sz="0" w:space="0" w:color="auto" w:frame="1"/>
        </w:rPr>
        <w:t>)</w:t>
      </w:r>
      <w:r w:rsidRPr="008D78CD">
        <w:rPr>
          <w:rFonts w:ascii="Open Sans" w:eastAsia="Times New Roman" w:hAnsi="Open Sans" w:cs="Open Sans"/>
          <w:color w:val="11161A"/>
          <w:sz w:val="24"/>
          <w:szCs w:val="24"/>
        </w:rPr>
        <w:t> function. If the resource which a shared pointer manages is no longer needed in the current scope, the pointer can be reset to manage a difference resource as illustrated in the example on the right.</w:t>
      </w:r>
    </w:p>
    <w:p w:rsidR="008D78CD" w:rsidRPr="008D78CD" w:rsidRDefault="008D78CD" w:rsidP="008D78CD">
      <w:pPr>
        <w:spacing w:after="240" w:line="240" w:lineRule="auto"/>
        <w:rPr>
          <w:rFonts w:ascii="Open Sans" w:eastAsia="Times New Roman" w:hAnsi="Open Sans" w:cs="Open Sans"/>
          <w:color w:val="11161A"/>
          <w:sz w:val="24"/>
          <w:szCs w:val="24"/>
        </w:rPr>
      </w:pPr>
      <w:r w:rsidRPr="008D78CD">
        <w:rPr>
          <w:rFonts w:ascii="Open Sans" w:eastAsia="Times New Roman" w:hAnsi="Open Sans" w:cs="Open Sans"/>
          <w:color w:val="11161A"/>
          <w:sz w:val="24"/>
          <w:szCs w:val="24"/>
        </w:rPr>
        <w:t xml:space="preserve">Note that in the example, the destructor of </w:t>
      </w:r>
      <w:proofErr w:type="spellStart"/>
      <w:r w:rsidRPr="008D78CD">
        <w:rPr>
          <w:rFonts w:ascii="Open Sans" w:eastAsia="Times New Roman" w:hAnsi="Open Sans" w:cs="Open Sans"/>
          <w:color w:val="11161A"/>
          <w:sz w:val="24"/>
          <w:szCs w:val="24"/>
        </w:rPr>
        <w:t>MyClass</w:t>
      </w:r>
      <w:proofErr w:type="spellEnd"/>
      <w:r w:rsidRPr="008D78CD">
        <w:rPr>
          <w:rFonts w:ascii="Open Sans" w:eastAsia="Times New Roman" w:hAnsi="Open Sans" w:cs="Open Sans"/>
          <w:color w:val="11161A"/>
          <w:sz w:val="24"/>
          <w:szCs w:val="24"/>
        </w:rPr>
        <w:t xml:space="preserve"> prints a string to the console when called. The output of the program looks like the following:</w:t>
      </w:r>
    </w:p>
    <w:p w:rsidR="008D78CD" w:rsidRPr="008D78CD" w:rsidRDefault="008D78CD" w:rsidP="008D78C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8D78CD">
        <w:rPr>
          <w:rFonts w:ascii="var(--jp-code-font-family)" w:eastAsia="Times New Roman" w:hAnsi="var(--jp-code-font-family)" w:cs="Courier New"/>
          <w:color w:val="11161A"/>
          <w:sz w:val="20"/>
          <w:szCs w:val="20"/>
          <w:bdr w:val="none" w:sz="0" w:space="0" w:color="auto" w:frame="1"/>
          <w:shd w:val="clear" w:color="auto" w:fill="F7F7F8"/>
        </w:rPr>
        <w:t>shared pointer count = 1</w:t>
      </w:r>
    </w:p>
    <w:p w:rsidR="008D78CD" w:rsidRPr="008D78CD" w:rsidRDefault="008D78CD" w:rsidP="008D78C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8D78CD">
        <w:rPr>
          <w:rFonts w:ascii="var(--jp-code-font-family)" w:eastAsia="Times New Roman" w:hAnsi="var(--jp-code-font-family)" w:cs="Courier New"/>
          <w:color w:val="11161A"/>
          <w:sz w:val="20"/>
          <w:szCs w:val="20"/>
          <w:bdr w:val="none" w:sz="0" w:space="0" w:color="auto" w:frame="1"/>
          <w:shd w:val="clear" w:color="auto" w:fill="F7F7F8"/>
        </w:rPr>
        <w:t xml:space="preserve">Destructor of </w:t>
      </w:r>
      <w:proofErr w:type="spellStart"/>
      <w:r w:rsidRPr="008D78CD">
        <w:rPr>
          <w:rFonts w:ascii="var(--jp-code-font-family)" w:eastAsia="Times New Roman" w:hAnsi="var(--jp-code-font-family)" w:cs="Courier New"/>
          <w:color w:val="11161A"/>
          <w:sz w:val="20"/>
          <w:szCs w:val="20"/>
          <w:bdr w:val="none" w:sz="0" w:space="0" w:color="auto" w:frame="1"/>
          <w:shd w:val="clear" w:color="auto" w:fill="F7F7F8"/>
        </w:rPr>
        <w:t>MyClass</w:t>
      </w:r>
      <w:proofErr w:type="spellEnd"/>
      <w:r w:rsidRPr="008D78CD">
        <w:rPr>
          <w:rFonts w:ascii="var(--jp-code-font-family)" w:eastAsia="Times New Roman" w:hAnsi="var(--jp-code-font-family)" w:cs="Courier New"/>
          <w:color w:val="11161A"/>
          <w:sz w:val="20"/>
          <w:szCs w:val="20"/>
          <w:bdr w:val="none" w:sz="0" w:space="0" w:color="auto" w:frame="1"/>
          <w:shd w:val="clear" w:color="auto" w:fill="F7F7F8"/>
        </w:rPr>
        <w:t xml:space="preserve"> called</w:t>
      </w:r>
    </w:p>
    <w:p w:rsidR="008D78CD" w:rsidRPr="008D78CD" w:rsidRDefault="008D78CD" w:rsidP="008D78C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8D78CD">
        <w:rPr>
          <w:rFonts w:ascii="var(--jp-code-font-family)" w:eastAsia="Times New Roman" w:hAnsi="var(--jp-code-font-family)" w:cs="Courier New"/>
          <w:color w:val="11161A"/>
          <w:sz w:val="20"/>
          <w:szCs w:val="20"/>
          <w:bdr w:val="none" w:sz="0" w:space="0" w:color="auto" w:frame="1"/>
          <w:shd w:val="clear" w:color="auto" w:fill="F7F7F8"/>
        </w:rPr>
        <w:t>shared pointer count = 1</w:t>
      </w:r>
    </w:p>
    <w:p w:rsidR="008D78CD" w:rsidRPr="008D78CD" w:rsidRDefault="008D78CD" w:rsidP="008D78C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rPr>
      </w:pPr>
      <w:r w:rsidRPr="008D78CD">
        <w:rPr>
          <w:rFonts w:ascii="var(--jp-code-font-family)" w:eastAsia="Times New Roman" w:hAnsi="var(--jp-code-font-family)" w:cs="Courier New"/>
          <w:color w:val="11161A"/>
          <w:sz w:val="20"/>
          <w:szCs w:val="20"/>
          <w:bdr w:val="none" w:sz="0" w:space="0" w:color="auto" w:frame="1"/>
          <w:shd w:val="clear" w:color="auto" w:fill="F7F7F8"/>
        </w:rPr>
        <w:t xml:space="preserve">Destructor of </w:t>
      </w:r>
      <w:proofErr w:type="spellStart"/>
      <w:r w:rsidRPr="008D78CD">
        <w:rPr>
          <w:rFonts w:ascii="var(--jp-code-font-family)" w:eastAsia="Times New Roman" w:hAnsi="var(--jp-code-font-family)" w:cs="Courier New"/>
          <w:color w:val="11161A"/>
          <w:sz w:val="20"/>
          <w:szCs w:val="20"/>
          <w:bdr w:val="none" w:sz="0" w:space="0" w:color="auto" w:frame="1"/>
          <w:shd w:val="clear" w:color="auto" w:fill="F7F7F8"/>
        </w:rPr>
        <w:t>MyClass</w:t>
      </w:r>
      <w:proofErr w:type="spellEnd"/>
      <w:r w:rsidRPr="008D78CD">
        <w:rPr>
          <w:rFonts w:ascii="var(--jp-code-font-family)" w:eastAsia="Times New Roman" w:hAnsi="var(--jp-code-font-family)" w:cs="Courier New"/>
          <w:color w:val="11161A"/>
          <w:sz w:val="20"/>
          <w:szCs w:val="20"/>
          <w:bdr w:val="none" w:sz="0" w:space="0" w:color="auto" w:frame="1"/>
          <w:shd w:val="clear" w:color="auto" w:fill="F7F7F8"/>
        </w:rPr>
        <w:t xml:space="preserve"> called</w:t>
      </w:r>
    </w:p>
    <w:p w:rsidR="008D78CD" w:rsidRPr="008D78CD" w:rsidRDefault="008D78CD" w:rsidP="008D78CD">
      <w:pPr>
        <w:spacing w:after="0" w:line="240" w:lineRule="auto"/>
        <w:rPr>
          <w:rFonts w:ascii="Open Sans" w:eastAsia="Times New Roman" w:hAnsi="Open Sans" w:cs="Open Sans"/>
          <w:color w:val="11161A"/>
          <w:sz w:val="24"/>
          <w:szCs w:val="24"/>
        </w:rPr>
      </w:pPr>
      <w:r w:rsidRPr="008D78CD">
        <w:rPr>
          <w:rFonts w:ascii="Open Sans" w:eastAsia="Times New Roman" w:hAnsi="Open Sans" w:cs="Open Sans"/>
          <w:color w:val="11161A"/>
          <w:sz w:val="24"/>
          <w:szCs w:val="24"/>
        </w:rPr>
        <w:t>After creation, the program prints </w:t>
      </w:r>
      <w:r w:rsidRPr="008D78CD">
        <w:rPr>
          <w:rFonts w:ascii="var(--jp-code-font-family)" w:eastAsia="Times New Roman" w:hAnsi="var(--jp-code-font-family)" w:cs="Courier New"/>
          <w:color w:val="11161A"/>
          <w:sz w:val="20"/>
          <w:szCs w:val="20"/>
          <w:bdr w:val="none" w:sz="0" w:space="0" w:color="auto" w:frame="1"/>
        </w:rPr>
        <w:t>1</w:t>
      </w:r>
      <w:r w:rsidRPr="008D78CD">
        <w:rPr>
          <w:rFonts w:ascii="Open Sans" w:eastAsia="Times New Roman" w:hAnsi="Open Sans" w:cs="Open Sans"/>
          <w:color w:val="11161A"/>
          <w:sz w:val="24"/>
          <w:szCs w:val="24"/>
        </w:rPr>
        <w:t> as the reference count of </w:t>
      </w:r>
      <w:r w:rsidRPr="008D78CD">
        <w:rPr>
          <w:rFonts w:ascii="var(--jp-code-font-family)" w:eastAsia="Times New Roman" w:hAnsi="var(--jp-code-font-family)" w:cs="Courier New"/>
          <w:color w:val="11161A"/>
          <w:sz w:val="20"/>
          <w:szCs w:val="20"/>
          <w:bdr w:val="none" w:sz="0" w:space="0" w:color="auto" w:frame="1"/>
        </w:rPr>
        <w:t>shared</w:t>
      </w:r>
      <w:r w:rsidRPr="008D78CD">
        <w:rPr>
          <w:rFonts w:ascii="Open Sans" w:eastAsia="Times New Roman" w:hAnsi="Open Sans" w:cs="Open Sans"/>
          <w:color w:val="11161A"/>
          <w:sz w:val="24"/>
          <w:szCs w:val="24"/>
        </w:rPr>
        <w:t>. Then, the </w:t>
      </w:r>
      <w:r w:rsidRPr="008D78CD">
        <w:rPr>
          <w:rFonts w:ascii="var(--jp-code-font-family)" w:eastAsia="Times New Roman" w:hAnsi="var(--jp-code-font-family)" w:cs="Courier New"/>
          <w:color w:val="11161A"/>
          <w:sz w:val="20"/>
          <w:szCs w:val="20"/>
          <w:bdr w:val="none" w:sz="0" w:space="0" w:color="auto" w:frame="1"/>
        </w:rPr>
        <w:t>reset</w:t>
      </w:r>
      <w:r w:rsidRPr="008D78CD">
        <w:rPr>
          <w:rFonts w:ascii="Open Sans" w:eastAsia="Times New Roman" w:hAnsi="Open Sans" w:cs="Open Sans"/>
          <w:color w:val="11161A"/>
          <w:sz w:val="24"/>
          <w:szCs w:val="24"/>
        </w:rPr>
        <w:t> function is called with a new instance of </w:t>
      </w:r>
      <w:proofErr w:type="spellStart"/>
      <w:r w:rsidRPr="008D78CD">
        <w:rPr>
          <w:rFonts w:ascii="var(--jp-code-font-family)" w:eastAsia="Times New Roman" w:hAnsi="var(--jp-code-font-family)" w:cs="Courier New"/>
          <w:color w:val="11161A"/>
          <w:sz w:val="20"/>
          <w:szCs w:val="20"/>
          <w:bdr w:val="none" w:sz="0" w:space="0" w:color="auto" w:frame="1"/>
        </w:rPr>
        <w:t>MyClass</w:t>
      </w:r>
      <w:proofErr w:type="spellEnd"/>
      <w:r w:rsidRPr="008D78CD">
        <w:rPr>
          <w:rFonts w:ascii="Open Sans" w:eastAsia="Times New Roman" w:hAnsi="Open Sans" w:cs="Open Sans"/>
          <w:color w:val="11161A"/>
          <w:sz w:val="24"/>
          <w:szCs w:val="24"/>
        </w:rPr>
        <w:t> as an argument. This causes the destructor of the first </w:t>
      </w:r>
      <w:proofErr w:type="spellStart"/>
      <w:r w:rsidRPr="008D78CD">
        <w:rPr>
          <w:rFonts w:ascii="var(--jp-code-font-family)" w:eastAsia="Times New Roman" w:hAnsi="var(--jp-code-font-family)" w:cs="Courier New"/>
          <w:color w:val="11161A"/>
          <w:sz w:val="20"/>
          <w:szCs w:val="20"/>
          <w:bdr w:val="none" w:sz="0" w:space="0" w:color="auto" w:frame="1"/>
        </w:rPr>
        <w:t>MyClass</w:t>
      </w:r>
      <w:proofErr w:type="spellEnd"/>
      <w:r w:rsidRPr="008D78CD">
        <w:rPr>
          <w:rFonts w:ascii="Open Sans" w:eastAsia="Times New Roman" w:hAnsi="Open Sans" w:cs="Open Sans"/>
          <w:color w:val="11161A"/>
          <w:sz w:val="24"/>
          <w:szCs w:val="24"/>
        </w:rPr>
        <w:t xml:space="preserve"> instance to be called, hence the console output. As </w:t>
      </w:r>
      <w:r w:rsidRPr="008D78CD">
        <w:rPr>
          <w:rFonts w:ascii="Open Sans" w:eastAsia="Times New Roman" w:hAnsi="Open Sans" w:cs="Open Sans"/>
          <w:color w:val="11161A"/>
          <w:sz w:val="24"/>
          <w:szCs w:val="24"/>
        </w:rPr>
        <w:lastRenderedPageBreak/>
        <w:t>can be seen, the reference count of the shared pointer is still at </w:t>
      </w:r>
      <w:r w:rsidRPr="008D78CD">
        <w:rPr>
          <w:rFonts w:ascii="var(--jp-code-font-family)" w:eastAsia="Times New Roman" w:hAnsi="var(--jp-code-font-family)" w:cs="Courier New"/>
          <w:color w:val="11161A"/>
          <w:sz w:val="20"/>
          <w:szCs w:val="20"/>
          <w:bdr w:val="none" w:sz="0" w:space="0" w:color="auto" w:frame="1"/>
        </w:rPr>
        <w:t>1</w:t>
      </w:r>
      <w:r w:rsidRPr="008D78CD">
        <w:rPr>
          <w:rFonts w:ascii="Open Sans" w:eastAsia="Times New Roman" w:hAnsi="Open Sans" w:cs="Open Sans"/>
          <w:color w:val="11161A"/>
          <w:sz w:val="24"/>
          <w:szCs w:val="24"/>
        </w:rPr>
        <w:t>. Then, at the end of the program, the destructor of the second </w:t>
      </w:r>
      <w:proofErr w:type="spellStart"/>
      <w:r w:rsidRPr="008D78CD">
        <w:rPr>
          <w:rFonts w:ascii="var(--jp-code-font-family)" w:eastAsia="Times New Roman" w:hAnsi="var(--jp-code-font-family)" w:cs="Courier New"/>
          <w:color w:val="11161A"/>
          <w:sz w:val="20"/>
          <w:szCs w:val="20"/>
          <w:bdr w:val="none" w:sz="0" w:space="0" w:color="auto" w:frame="1"/>
        </w:rPr>
        <w:t>MyClass</w:t>
      </w:r>
      <w:proofErr w:type="spellEnd"/>
      <w:r w:rsidRPr="008D78CD">
        <w:rPr>
          <w:rFonts w:ascii="Open Sans" w:eastAsia="Times New Roman" w:hAnsi="Open Sans" w:cs="Open Sans"/>
          <w:color w:val="11161A"/>
          <w:sz w:val="24"/>
          <w:szCs w:val="24"/>
        </w:rPr>
        <w:t> object is called once the path of execution leaves the scope of </w:t>
      </w:r>
      <w:r w:rsidRPr="008D78CD">
        <w:rPr>
          <w:rFonts w:ascii="var(--jp-code-font-family)" w:eastAsia="Times New Roman" w:hAnsi="var(--jp-code-font-family)" w:cs="Courier New"/>
          <w:color w:val="11161A"/>
          <w:sz w:val="20"/>
          <w:szCs w:val="20"/>
          <w:bdr w:val="none" w:sz="0" w:space="0" w:color="auto" w:frame="1"/>
        </w:rPr>
        <w:t>main.</w:t>
      </w:r>
    </w:p>
    <w:p w:rsidR="008D78CD" w:rsidRDefault="008D78CD" w:rsidP="00175645"/>
    <w:p w:rsidR="00175645" w:rsidRDefault="00175645" w:rsidP="00175645">
      <w:r>
        <w:rPr>
          <w:noProof/>
        </w:rPr>
        <w:drawing>
          <wp:inline distT="0" distB="0" distL="0" distR="0" wp14:anchorId="09208103" wp14:editId="66F8E6BF">
            <wp:extent cx="5943600" cy="34867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486785"/>
                    </a:xfrm>
                    <a:prstGeom prst="rect">
                      <a:avLst/>
                    </a:prstGeom>
                  </pic:spPr>
                </pic:pic>
              </a:graphicData>
            </a:graphic>
          </wp:inline>
        </w:drawing>
      </w:r>
    </w:p>
    <w:p w:rsidR="008D78CD" w:rsidRPr="008D78CD" w:rsidRDefault="008D78CD" w:rsidP="008D78CD">
      <w:pPr>
        <w:shd w:val="clear" w:color="auto" w:fill="FFFFFF"/>
        <w:spacing w:after="240" w:line="240" w:lineRule="auto"/>
        <w:rPr>
          <w:rFonts w:ascii="Open Sans" w:eastAsia="Times New Roman" w:hAnsi="Open Sans" w:cs="Open Sans"/>
          <w:sz w:val="24"/>
          <w:szCs w:val="24"/>
        </w:rPr>
      </w:pPr>
      <w:r w:rsidRPr="008D78CD">
        <w:rPr>
          <w:rFonts w:ascii="Open Sans" w:eastAsia="Times New Roman" w:hAnsi="Open Sans" w:cs="Open Sans"/>
          <w:sz w:val="24"/>
          <w:szCs w:val="24"/>
        </w:rPr>
        <w:t>Despite all the advantages of shared pointers, it is still possible to have problems with memory management though. Consider the scenario on the right.</w:t>
      </w:r>
    </w:p>
    <w:p w:rsidR="008D78CD" w:rsidRPr="008D78CD" w:rsidRDefault="008D78CD" w:rsidP="008D78CD">
      <w:pPr>
        <w:shd w:val="clear" w:color="auto" w:fill="FFFFFF"/>
        <w:spacing w:after="0" w:line="240" w:lineRule="auto"/>
        <w:rPr>
          <w:rFonts w:ascii="Open Sans" w:eastAsia="Times New Roman" w:hAnsi="Open Sans" w:cs="Open Sans"/>
          <w:sz w:val="24"/>
          <w:szCs w:val="24"/>
        </w:rPr>
      </w:pPr>
      <w:r w:rsidRPr="008D78CD">
        <w:rPr>
          <w:rFonts w:ascii="Open Sans" w:eastAsia="Times New Roman" w:hAnsi="Open Sans" w:cs="Open Sans"/>
          <w:sz w:val="24"/>
          <w:szCs w:val="24"/>
        </w:rPr>
        <w:t>In main, two shared pointers </w:t>
      </w:r>
      <w:r w:rsidRPr="008D78CD">
        <w:rPr>
          <w:rFonts w:ascii="var(--jp-code-font-family)" w:eastAsia="Times New Roman" w:hAnsi="var(--jp-code-font-family)" w:cs="Courier New"/>
          <w:sz w:val="20"/>
          <w:szCs w:val="20"/>
          <w:bdr w:val="none" w:sz="0" w:space="0" w:color="auto" w:frame="1"/>
        </w:rPr>
        <w:t>myClass1</w:t>
      </w:r>
      <w:r w:rsidRPr="008D78CD">
        <w:rPr>
          <w:rFonts w:ascii="Open Sans" w:eastAsia="Times New Roman" w:hAnsi="Open Sans" w:cs="Open Sans"/>
          <w:sz w:val="24"/>
          <w:szCs w:val="24"/>
        </w:rPr>
        <w:t> and </w:t>
      </w:r>
      <w:r w:rsidRPr="008D78CD">
        <w:rPr>
          <w:rFonts w:ascii="var(--jp-code-font-family)" w:eastAsia="Times New Roman" w:hAnsi="var(--jp-code-font-family)" w:cs="Courier New"/>
          <w:sz w:val="20"/>
          <w:szCs w:val="20"/>
          <w:bdr w:val="none" w:sz="0" w:space="0" w:color="auto" w:frame="1"/>
        </w:rPr>
        <w:t>myClass2</w:t>
      </w:r>
      <w:r w:rsidRPr="008D78CD">
        <w:rPr>
          <w:rFonts w:ascii="Open Sans" w:eastAsia="Times New Roman" w:hAnsi="Open Sans" w:cs="Open Sans"/>
          <w:sz w:val="24"/>
          <w:szCs w:val="24"/>
        </w:rPr>
        <w:t> which are managing objects of type </w:t>
      </w:r>
      <w:proofErr w:type="spellStart"/>
      <w:r w:rsidRPr="008D78CD">
        <w:rPr>
          <w:rFonts w:ascii="var(--jp-code-font-family)" w:eastAsia="Times New Roman" w:hAnsi="var(--jp-code-font-family)" w:cs="Courier New"/>
          <w:sz w:val="20"/>
          <w:szCs w:val="20"/>
          <w:bdr w:val="none" w:sz="0" w:space="0" w:color="auto" w:frame="1"/>
        </w:rPr>
        <w:t>MyClass</w:t>
      </w:r>
      <w:proofErr w:type="spellEnd"/>
      <w:r w:rsidRPr="008D78CD">
        <w:rPr>
          <w:rFonts w:ascii="Open Sans" w:eastAsia="Times New Roman" w:hAnsi="Open Sans" w:cs="Open Sans"/>
          <w:sz w:val="24"/>
          <w:szCs w:val="24"/>
        </w:rPr>
        <w:t> are allocated on the stack. As can be seen from the console output, both smart pointers are automatically deallocated when the scope of main ends:</w:t>
      </w:r>
    </w:p>
    <w:p w:rsidR="008D78CD" w:rsidRPr="008D78CD" w:rsidRDefault="008D78CD" w:rsidP="008D78C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8D78CD">
        <w:rPr>
          <w:rFonts w:ascii="var(--jp-code-font-family)" w:eastAsia="Times New Roman" w:hAnsi="var(--jp-code-font-family)" w:cs="Courier New"/>
          <w:sz w:val="20"/>
          <w:szCs w:val="20"/>
          <w:bdr w:val="none" w:sz="0" w:space="0" w:color="auto" w:frame="1"/>
          <w:shd w:val="clear" w:color="auto" w:fill="F7F7F8"/>
        </w:rPr>
        <w:t xml:space="preserve">Destructor of </w:t>
      </w:r>
      <w:proofErr w:type="spellStart"/>
      <w:r w:rsidRPr="008D78CD">
        <w:rPr>
          <w:rFonts w:ascii="var(--jp-code-font-family)" w:eastAsia="Times New Roman" w:hAnsi="var(--jp-code-font-family)" w:cs="Courier New"/>
          <w:sz w:val="20"/>
          <w:szCs w:val="20"/>
          <w:bdr w:val="none" w:sz="0" w:space="0" w:color="auto" w:frame="1"/>
          <w:shd w:val="clear" w:color="auto" w:fill="F7F7F8"/>
        </w:rPr>
        <w:t>MyClass</w:t>
      </w:r>
      <w:proofErr w:type="spellEnd"/>
      <w:r w:rsidRPr="008D78CD">
        <w:rPr>
          <w:rFonts w:ascii="var(--jp-code-font-family)" w:eastAsia="Times New Roman" w:hAnsi="var(--jp-code-font-family)" w:cs="Courier New"/>
          <w:sz w:val="20"/>
          <w:szCs w:val="20"/>
          <w:bdr w:val="none" w:sz="0" w:space="0" w:color="auto" w:frame="1"/>
          <w:shd w:val="clear" w:color="auto" w:fill="F7F7F8"/>
        </w:rPr>
        <w:t xml:space="preserve"> called</w:t>
      </w:r>
    </w:p>
    <w:p w:rsidR="008D78CD" w:rsidRPr="008D78CD" w:rsidRDefault="008D78CD" w:rsidP="008D78C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1"/>
          <w:szCs w:val="21"/>
        </w:rPr>
      </w:pPr>
      <w:r w:rsidRPr="008D78CD">
        <w:rPr>
          <w:rFonts w:ascii="var(--jp-code-font-family)" w:eastAsia="Times New Roman" w:hAnsi="var(--jp-code-font-family)" w:cs="Courier New"/>
          <w:sz w:val="20"/>
          <w:szCs w:val="20"/>
          <w:bdr w:val="none" w:sz="0" w:space="0" w:color="auto" w:frame="1"/>
          <w:shd w:val="clear" w:color="auto" w:fill="F7F7F8"/>
        </w:rPr>
        <w:t xml:space="preserve">Destructor of </w:t>
      </w:r>
      <w:proofErr w:type="spellStart"/>
      <w:r w:rsidRPr="008D78CD">
        <w:rPr>
          <w:rFonts w:ascii="var(--jp-code-font-family)" w:eastAsia="Times New Roman" w:hAnsi="var(--jp-code-font-family)" w:cs="Courier New"/>
          <w:sz w:val="20"/>
          <w:szCs w:val="20"/>
          <w:bdr w:val="none" w:sz="0" w:space="0" w:color="auto" w:frame="1"/>
          <w:shd w:val="clear" w:color="auto" w:fill="F7F7F8"/>
        </w:rPr>
        <w:t>MyClass</w:t>
      </w:r>
      <w:proofErr w:type="spellEnd"/>
      <w:r w:rsidRPr="008D78CD">
        <w:rPr>
          <w:rFonts w:ascii="var(--jp-code-font-family)" w:eastAsia="Times New Roman" w:hAnsi="var(--jp-code-font-family)" w:cs="Courier New"/>
          <w:sz w:val="20"/>
          <w:szCs w:val="20"/>
          <w:bdr w:val="none" w:sz="0" w:space="0" w:color="auto" w:frame="1"/>
          <w:shd w:val="clear" w:color="auto" w:fill="F7F7F8"/>
        </w:rPr>
        <w:t xml:space="preserve"> called</w:t>
      </w:r>
    </w:p>
    <w:p w:rsidR="008D78CD" w:rsidRPr="008D78CD" w:rsidRDefault="008D78CD" w:rsidP="008D78CD">
      <w:pPr>
        <w:shd w:val="clear" w:color="auto" w:fill="FFFFFF"/>
        <w:spacing w:after="240" w:line="240" w:lineRule="auto"/>
        <w:rPr>
          <w:rFonts w:ascii="Open Sans" w:eastAsia="Times New Roman" w:hAnsi="Open Sans" w:cs="Open Sans"/>
          <w:sz w:val="24"/>
          <w:szCs w:val="24"/>
        </w:rPr>
      </w:pPr>
      <w:r w:rsidRPr="008D78CD">
        <w:rPr>
          <w:rFonts w:ascii="Open Sans" w:eastAsia="Times New Roman" w:hAnsi="Open Sans" w:cs="Open Sans"/>
          <w:sz w:val="24"/>
          <w:szCs w:val="24"/>
        </w:rPr>
        <w:t>When the following two lines are added to main, the result is quite different:</w:t>
      </w:r>
    </w:p>
    <w:p w:rsidR="008D78CD" w:rsidRPr="008D78CD" w:rsidRDefault="008D78CD" w:rsidP="008D78C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8D78CD">
        <w:rPr>
          <w:rFonts w:ascii="var(--jp-code-font-family)" w:eastAsia="Times New Roman" w:hAnsi="var(--jp-code-font-family)" w:cs="Courier New"/>
          <w:sz w:val="20"/>
          <w:szCs w:val="20"/>
          <w:bdr w:val="none" w:sz="0" w:space="0" w:color="auto" w:frame="1"/>
          <w:shd w:val="clear" w:color="auto" w:fill="F7F7F8"/>
        </w:rPr>
        <w:t>myClass1-&gt;_member = myClass2;</w:t>
      </w:r>
    </w:p>
    <w:p w:rsidR="008D78CD" w:rsidRPr="008D78CD" w:rsidRDefault="008D78CD" w:rsidP="008D78C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1"/>
          <w:szCs w:val="21"/>
        </w:rPr>
      </w:pPr>
      <w:r w:rsidRPr="008D78CD">
        <w:rPr>
          <w:rFonts w:ascii="var(--jp-code-font-family)" w:eastAsia="Times New Roman" w:hAnsi="var(--jp-code-font-family)" w:cs="Courier New"/>
          <w:sz w:val="20"/>
          <w:szCs w:val="20"/>
          <w:bdr w:val="none" w:sz="0" w:space="0" w:color="auto" w:frame="1"/>
          <w:shd w:val="clear" w:color="auto" w:fill="F7F7F8"/>
        </w:rPr>
        <w:t>myClass2-&gt;_member = myClass1;</w:t>
      </w:r>
    </w:p>
    <w:p w:rsidR="008D78CD" w:rsidRPr="008D78CD" w:rsidRDefault="008D78CD" w:rsidP="008D78CD">
      <w:pPr>
        <w:shd w:val="clear" w:color="auto" w:fill="FFFFFF"/>
        <w:spacing w:after="0" w:line="240" w:lineRule="auto"/>
        <w:rPr>
          <w:rFonts w:ascii="Open Sans" w:eastAsia="Times New Roman" w:hAnsi="Open Sans" w:cs="Open Sans"/>
          <w:sz w:val="24"/>
          <w:szCs w:val="24"/>
        </w:rPr>
      </w:pPr>
      <w:r w:rsidRPr="008D78CD">
        <w:rPr>
          <w:rFonts w:ascii="Open Sans" w:eastAsia="Times New Roman" w:hAnsi="Open Sans" w:cs="Open Sans"/>
          <w:sz w:val="24"/>
          <w:szCs w:val="24"/>
        </w:rPr>
        <w:t>These two lines produce a </w:t>
      </w:r>
      <w:r w:rsidRPr="008D78CD">
        <w:rPr>
          <w:rFonts w:ascii="Open Sans" w:eastAsia="Times New Roman" w:hAnsi="Open Sans" w:cs="Open Sans"/>
          <w:i/>
          <w:iCs/>
          <w:sz w:val="24"/>
          <w:szCs w:val="24"/>
        </w:rPr>
        <w:t>circular reference</w:t>
      </w:r>
      <w:r w:rsidRPr="008D78CD">
        <w:rPr>
          <w:rFonts w:ascii="Open Sans" w:eastAsia="Times New Roman" w:hAnsi="Open Sans" w:cs="Open Sans"/>
          <w:sz w:val="24"/>
          <w:szCs w:val="24"/>
        </w:rPr>
        <w:t>. When </w:t>
      </w:r>
      <w:r w:rsidRPr="008D78CD">
        <w:rPr>
          <w:rFonts w:ascii="var(--jp-code-font-family)" w:eastAsia="Times New Roman" w:hAnsi="var(--jp-code-font-family)" w:cs="Courier New"/>
          <w:sz w:val="20"/>
          <w:szCs w:val="20"/>
          <w:bdr w:val="none" w:sz="0" w:space="0" w:color="auto" w:frame="1"/>
        </w:rPr>
        <w:t>myClass1</w:t>
      </w:r>
      <w:r w:rsidRPr="008D78CD">
        <w:rPr>
          <w:rFonts w:ascii="Open Sans" w:eastAsia="Times New Roman" w:hAnsi="Open Sans" w:cs="Open Sans"/>
          <w:sz w:val="24"/>
          <w:szCs w:val="24"/>
        </w:rPr>
        <w:t> goes out of scope at the end of main, its destructor can’t clean up memory as there is still a reference count of 1 in the smart pointer, which is caused by the shared pointer _member in </w:t>
      </w:r>
      <w:r w:rsidRPr="008D78CD">
        <w:rPr>
          <w:rFonts w:ascii="var(--jp-code-font-family)" w:eastAsia="Times New Roman" w:hAnsi="var(--jp-code-font-family)" w:cs="Courier New"/>
          <w:sz w:val="20"/>
          <w:szCs w:val="20"/>
          <w:bdr w:val="none" w:sz="0" w:space="0" w:color="auto" w:frame="1"/>
        </w:rPr>
        <w:t>myClass2</w:t>
      </w:r>
      <w:r w:rsidRPr="008D78CD">
        <w:rPr>
          <w:rFonts w:ascii="Open Sans" w:eastAsia="Times New Roman" w:hAnsi="Open Sans" w:cs="Open Sans"/>
          <w:sz w:val="24"/>
          <w:szCs w:val="24"/>
        </w:rPr>
        <w:t>. The same holds true for </w:t>
      </w:r>
      <w:r w:rsidRPr="008D78CD">
        <w:rPr>
          <w:rFonts w:ascii="var(--jp-code-font-family)" w:eastAsia="Times New Roman" w:hAnsi="var(--jp-code-font-family)" w:cs="Courier New"/>
          <w:sz w:val="20"/>
          <w:szCs w:val="20"/>
          <w:bdr w:val="none" w:sz="0" w:space="0" w:color="auto" w:frame="1"/>
        </w:rPr>
        <w:t>myClass2</w:t>
      </w:r>
      <w:r w:rsidRPr="008D78CD">
        <w:rPr>
          <w:rFonts w:ascii="Open Sans" w:eastAsia="Times New Roman" w:hAnsi="Open Sans" w:cs="Open Sans"/>
          <w:sz w:val="24"/>
          <w:szCs w:val="24"/>
        </w:rPr>
        <w:t xml:space="preserve">, which </w:t>
      </w:r>
      <w:proofErr w:type="spellStart"/>
      <w:r w:rsidRPr="008D78CD">
        <w:rPr>
          <w:rFonts w:ascii="Open Sans" w:eastAsia="Times New Roman" w:hAnsi="Open Sans" w:cs="Open Sans"/>
          <w:sz w:val="24"/>
          <w:szCs w:val="24"/>
        </w:rPr>
        <w:t>can not</w:t>
      </w:r>
      <w:proofErr w:type="spellEnd"/>
      <w:r w:rsidRPr="008D78CD">
        <w:rPr>
          <w:rFonts w:ascii="Open Sans" w:eastAsia="Times New Roman" w:hAnsi="Open Sans" w:cs="Open Sans"/>
          <w:sz w:val="24"/>
          <w:szCs w:val="24"/>
        </w:rPr>
        <w:t xml:space="preserve"> be properly deleted as there is still a shared pointer to it in </w:t>
      </w:r>
      <w:r w:rsidRPr="008D78CD">
        <w:rPr>
          <w:rFonts w:ascii="var(--jp-code-font-family)" w:eastAsia="Times New Roman" w:hAnsi="var(--jp-code-font-family)" w:cs="Courier New"/>
          <w:sz w:val="20"/>
          <w:szCs w:val="20"/>
          <w:bdr w:val="none" w:sz="0" w:space="0" w:color="auto" w:frame="1"/>
        </w:rPr>
        <w:t>myClass1</w:t>
      </w:r>
      <w:r w:rsidRPr="008D78CD">
        <w:rPr>
          <w:rFonts w:ascii="Open Sans" w:eastAsia="Times New Roman" w:hAnsi="Open Sans" w:cs="Open Sans"/>
          <w:sz w:val="24"/>
          <w:szCs w:val="24"/>
        </w:rPr>
        <w:t>. This deadlock situation prevents the destructors from being called and causes a memory leak. When we use </w:t>
      </w:r>
      <w:proofErr w:type="spellStart"/>
      <w:r w:rsidRPr="008D78CD">
        <w:rPr>
          <w:rFonts w:ascii="Open Sans" w:eastAsia="Times New Roman" w:hAnsi="Open Sans" w:cs="Open Sans"/>
          <w:i/>
          <w:iCs/>
          <w:sz w:val="24"/>
          <w:szCs w:val="24"/>
        </w:rPr>
        <w:t>Valgrind</w:t>
      </w:r>
      <w:proofErr w:type="spellEnd"/>
      <w:r w:rsidRPr="008D78CD">
        <w:rPr>
          <w:rFonts w:ascii="Open Sans" w:eastAsia="Times New Roman" w:hAnsi="Open Sans" w:cs="Open Sans"/>
          <w:sz w:val="24"/>
          <w:szCs w:val="24"/>
        </w:rPr>
        <w:t> on this program, we get the following summary:</w:t>
      </w:r>
    </w:p>
    <w:p w:rsidR="008D78CD" w:rsidRPr="008D78CD" w:rsidRDefault="008D78CD" w:rsidP="008D78C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8D78CD">
        <w:rPr>
          <w:rFonts w:ascii="var(--jp-code-font-family)" w:eastAsia="Times New Roman" w:hAnsi="var(--jp-code-font-family)" w:cs="Courier New"/>
          <w:sz w:val="20"/>
          <w:szCs w:val="20"/>
          <w:bdr w:val="none" w:sz="0" w:space="0" w:color="auto" w:frame="1"/>
          <w:shd w:val="clear" w:color="auto" w:fill="F7F7F8"/>
        </w:rPr>
        <w:lastRenderedPageBreak/>
        <w:t>==20360== LEAK SUMMARY:</w:t>
      </w:r>
    </w:p>
    <w:p w:rsidR="008D78CD" w:rsidRPr="008D78CD" w:rsidRDefault="008D78CD" w:rsidP="008D78C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8D78CD">
        <w:rPr>
          <w:rFonts w:ascii="var(--jp-code-font-family)" w:eastAsia="Times New Roman" w:hAnsi="var(--jp-code-font-family)" w:cs="Courier New"/>
          <w:sz w:val="20"/>
          <w:szCs w:val="20"/>
          <w:bdr w:val="none" w:sz="0" w:space="0" w:color="auto" w:frame="1"/>
          <w:shd w:val="clear" w:color="auto" w:fill="F7F7F8"/>
        </w:rPr>
        <w:t xml:space="preserve">==20360==    definitely lost: 16 bytes in 1 </w:t>
      </w:r>
      <w:proofErr w:type="gramStart"/>
      <w:r w:rsidRPr="008D78CD">
        <w:rPr>
          <w:rFonts w:ascii="var(--jp-code-font-family)" w:eastAsia="Times New Roman" w:hAnsi="var(--jp-code-font-family)" w:cs="Courier New"/>
          <w:sz w:val="20"/>
          <w:szCs w:val="20"/>
          <w:bdr w:val="none" w:sz="0" w:space="0" w:color="auto" w:frame="1"/>
          <w:shd w:val="clear" w:color="auto" w:fill="F7F7F8"/>
        </w:rPr>
        <w:t>blocks</w:t>
      </w:r>
      <w:proofErr w:type="gramEnd"/>
    </w:p>
    <w:p w:rsidR="008D78CD" w:rsidRPr="008D78CD" w:rsidRDefault="008D78CD" w:rsidP="008D78C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8D78CD">
        <w:rPr>
          <w:rFonts w:ascii="var(--jp-code-font-family)" w:eastAsia="Times New Roman" w:hAnsi="var(--jp-code-font-family)" w:cs="Courier New"/>
          <w:sz w:val="20"/>
          <w:szCs w:val="20"/>
          <w:bdr w:val="none" w:sz="0" w:space="0" w:color="auto" w:frame="1"/>
          <w:shd w:val="clear" w:color="auto" w:fill="F7F7F8"/>
        </w:rPr>
        <w:t>==20360==    indirectly lost: 80 bytes in 3 blocks</w:t>
      </w:r>
    </w:p>
    <w:p w:rsidR="008D78CD" w:rsidRPr="008D78CD" w:rsidRDefault="008D78CD" w:rsidP="008D78C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8D78CD">
        <w:rPr>
          <w:rFonts w:ascii="var(--jp-code-font-family)" w:eastAsia="Times New Roman" w:hAnsi="var(--jp-code-font-family)" w:cs="Courier New"/>
          <w:sz w:val="20"/>
          <w:szCs w:val="20"/>
          <w:bdr w:val="none" w:sz="0" w:space="0" w:color="auto" w:frame="1"/>
          <w:shd w:val="clear" w:color="auto" w:fill="F7F7F8"/>
        </w:rPr>
        <w:t>==20360==      possibly lost: 72 bytes in 3 blocks</w:t>
      </w:r>
    </w:p>
    <w:p w:rsidR="008D78CD" w:rsidRPr="008D78CD" w:rsidRDefault="008D78CD" w:rsidP="008D78C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0"/>
          <w:szCs w:val="20"/>
          <w:bdr w:val="none" w:sz="0" w:space="0" w:color="auto" w:frame="1"/>
          <w:shd w:val="clear" w:color="auto" w:fill="F7F7F8"/>
        </w:rPr>
      </w:pPr>
      <w:r w:rsidRPr="008D78CD">
        <w:rPr>
          <w:rFonts w:ascii="var(--jp-code-font-family)" w:eastAsia="Times New Roman" w:hAnsi="var(--jp-code-font-family)" w:cs="Courier New"/>
          <w:sz w:val="20"/>
          <w:szCs w:val="20"/>
          <w:bdr w:val="none" w:sz="0" w:space="0" w:color="auto" w:frame="1"/>
          <w:shd w:val="clear" w:color="auto" w:fill="F7F7F8"/>
        </w:rPr>
        <w:t>==20360==    still reachable: 200 bytes in 6 blocks</w:t>
      </w:r>
    </w:p>
    <w:p w:rsidR="008D78CD" w:rsidRPr="008D78CD" w:rsidRDefault="008D78CD" w:rsidP="008D78C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sz w:val="21"/>
          <w:szCs w:val="21"/>
        </w:rPr>
      </w:pPr>
      <w:r w:rsidRPr="008D78CD">
        <w:rPr>
          <w:rFonts w:ascii="var(--jp-code-font-family)" w:eastAsia="Times New Roman" w:hAnsi="var(--jp-code-font-family)" w:cs="Courier New"/>
          <w:sz w:val="20"/>
          <w:szCs w:val="20"/>
          <w:bdr w:val="none" w:sz="0" w:space="0" w:color="auto" w:frame="1"/>
          <w:shd w:val="clear" w:color="auto" w:fill="F7F7F8"/>
        </w:rPr>
        <w:t>==20360==         suppressed: 18,985 bytes in 160 blocks</w:t>
      </w:r>
    </w:p>
    <w:p w:rsidR="008D78CD" w:rsidRPr="008D78CD" w:rsidRDefault="008D78CD" w:rsidP="008D78CD">
      <w:pPr>
        <w:shd w:val="clear" w:color="auto" w:fill="FFFFFF"/>
        <w:spacing w:after="120" w:line="240" w:lineRule="auto"/>
        <w:rPr>
          <w:rFonts w:ascii="Open Sans" w:eastAsia="Times New Roman" w:hAnsi="Open Sans" w:cs="Open Sans"/>
          <w:sz w:val="24"/>
          <w:szCs w:val="24"/>
        </w:rPr>
      </w:pPr>
      <w:r w:rsidRPr="008D78CD">
        <w:rPr>
          <w:rFonts w:ascii="Open Sans" w:eastAsia="Times New Roman" w:hAnsi="Open Sans" w:cs="Open Sans"/>
          <w:sz w:val="24"/>
          <w:szCs w:val="24"/>
        </w:rPr>
        <w:t>As can be seen, the memory leak is clearly visible with 16 bytes being marked as "definitely lost". To prevent such circular references, there is a third smart pointer, which we will look at in the following.</w:t>
      </w:r>
    </w:p>
    <w:p w:rsidR="008D78CD" w:rsidRDefault="008D78CD" w:rsidP="00175645"/>
    <w:p w:rsidR="00175645" w:rsidRDefault="00175645" w:rsidP="00175645">
      <w:r>
        <w:rPr>
          <w:noProof/>
        </w:rPr>
        <w:drawing>
          <wp:inline distT="0" distB="0" distL="0" distR="0" wp14:anchorId="79588048" wp14:editId="5F65056B">
            <wp:extent cx="5943600" cy="34867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486785"/>
                    </a:xfrm>
                    <a:prstGeom prst="rect">
                      <a:avLst/>
                    </a:prstGeom>
                  </pic:spPr>
                </pic:pic>
              </a:graphicData>
            </a:graphic>
          </wp:inline>
        </w:drawing>
      </w:r>
    </w:p>
    <w:p w:rsidR="008D78CD" w:rsidRPr="008D78CD" w:rsidRDefault="008D78CD" w:rsidP="008D78CD">
      <w:pPr>
        <w:spacing w:before="100" w:beforeAutospacing="1" w:after="0" w:afterAutospacing="1" w:line="240" w:lineRule="auto"/>
        <w:outlineLvl w:val="1"/>
        <w:rPr>
          <w:rFonts w:ascii="Open Sans" w:eastAsia="Times New Roman" w:hAnsi="Open Sans" w:cs="Open Sans"/>
          <w:b/>
          <w:bCs/>
          <w:color w:val="11161A"/>
          <w:sz w:val="36"/>
          <w:szCs w:val="36"/>
        </w:rPr>
      </w:pPr>
      <w:r w:rsidRPr="008D78CD">
        <w:rPr>
          <w:rFonts w:ascii="Open Sans" w:eastAsia="Times New Roman" w:hAnsi="Open Sans" w:cs="Open Sans"/>
          <w:b/>
          <w:bCs/>
          <w:color w:val="11161A"/>
          <w:sz w:val="36"/>
          <w:szCs w:val="36"/>
        </w:rPr>
        <w:t>The Weak Pointer</w:t>
      </w:r>
    </w:p>
    <w:p w:rsidR="008D78CD" w:rsidRPr="008D78CD" w:rsidRDefault="008D78CD" w:rsidP="008D78CD">
      <w:pPr>
        <w:spacing w:after="240" w:line="240" w:lineRule="auto"/>
        <w:rPr>
          <w:rFonts w:ascii="Open Sans" w:eastAsia="Times New Roman" w:hAnsi="Open Sans" w:cs="Open Sans"/>
          <w:color w:val="11161A"/>
          <w:sz w:val="24"/>
          <w:szCs w:val="24"/>
        </w:rPr>
      </w:pPr>
      <w:proofErr w:type="gramStart"/>
      <w:r w:rsidRPr="008D78CD">
        <w:rPr>
          <w:rFonts w:ascii="Open Sans" w:eastAsia="Times New Roman" w:hAnsi="Open Sans" w:cs="Open Sans"/>
          <w:color w:val="11161A"/>
          <w:sz w:val="24"/>
          <w:szCs w:val="24"/>
        </w:rPr>
        <w:t>Similar to</w:t>
      </w:r>
      <w:proofErr w:type="gramEnd"/>
      <w:r w:rsidRPr="008D78CD">
        <w:rPr>
          <w:rFonts w:ascii="Open Sans" w:eastAsia="Times New Roman" w:hAnsi="Open Sans" w:cs="Open Sans"/>
          <w:color w:val="11161A"/>
          <w:sz w:val="24"/>
          <w:szCs w:val="24"/>
        </w:rPr>
        <w:t xml:space="preserve"> shared pointers, there can be multiple weak pointers to the same resource. The main difference though is that weak pointers do not increase the reference count. Weak pointers hold a non-owning reference to an object that is managed by another shared pointer.</w:t>
      </w:r>
    </w:p>
    <w:p w:rsidR="008D78CD" w:rsidRPr="008D78CD" w:rsidRDefault="008D78CD" w:rsidP="008D78CD">
      <w:pPr>
        <w:spacing w:after="240" w:line="240" w:lineRule="auto"/>
        <w:rPr>
          <w:rFonts w:ascii="Open Sans" w:eastAsia="Times New Roman" w:hAnsi="Open Sans" w:cs="Open Sans"/>
          <w:color w:val="11161A"/>
          <w:sz w:val="24"/>
          <w:szCs w:val="24"/>
        </w:rPr>
      </w:pPr>
      <w:r w:rsidRPr="008D78CD">
        <w:rPr>
          <w:rFonts w:ascii="Open Sans" w:eastAsia="Times New Roman" w:hAnsi="Open Sans" w:cs="Open Sans"/>
          <w:color w:val="11161A"/>
          <w:sz w:val="24"/>
          <w:szCs w:val="24"/>
        </w:rPr>
        <w:t>The following rule applies to weak pointers: You can only create weak pointers out of shared pointers or out of another weak pointer. The code on the right shows a few examples of how to use and how not to use weak pointers.</w:t>
      </w:r>
    </w:p>
    <w:p w:rsidR="008D78CD" w:rsidRPr="008D78CD" w:rsidRDefault="008D78CD" w:rsidP="008D78CD">
      <w:pPr>
        <w:spacing w:after="240" w:line="240" w:lineRule="auto"/>
        <w:rPr>
          <w:rFonts w:ascii="Open Sans" w:eastAsia="Times New Roman" w:hAnsi="Open Sans" w:cs="Open Sans"/>
          <w:color w:val="11161A"/>
          <w:sz w:val="24"/>
          <w:szCs w:val="24"/>
        </w:rPr>
      </w:pPr>
      <w:r w:rsidRPr="008D78CD">
        <w:rPr>
          <w:rFonts w:ascii="Open Sans" w:eastAsia="Times New Roman" w:hAnsi="Open Sans" w:cs="Open Sans"/>
          <w:color w:val="11161A"/>
          <w:sz w:val="24"/>
          <w:szCs w:val="24"/>
        </w:rPr>
        <w:t>The output looks as follows:</w:t>
      </w:r>
    </w:p>
    <w:p w:rsidR="008D78CD" w:rsidRPr="008D78CD" w:rsidRDefault="008D78CD" w:rsidP="008D78C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r w:rsidRPr="008D78CD">
        <w:rPr>
          <w:rFonts w:ascii="var(--jp-code-font-family)" w:eastAsia="Times New Roman" w:hAnsi="var(--jp-code-font-family)" w:cs="Courier New"/>
          <w:color w:val="11161A"/>
          <w:sz w:val="20"/>
          <w:szCs w:val="20"/>
          <w:bdr w:val="none" w:sz="0" w:space="0" w:color="auto" w:frame="1"/>
          <w:shd w:val="clear" w:color="auto" w:fill="F7F7F8"/>
        </w:rPr>
        <w:lastRenderedPageBreak/>
        <w:t>shared pointer count = 1</w:t>
      </w:r>
    </w:p>
    <w:p w:rsidR="008D78CD" w:rsidRPr="008D78CD" w:rsidRDefault="008D78CD" w:rsidP="008D78CD">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rPr>
      </w:pPr>
      <w:r w:rsidRPr="008D78CD">
        <w:rPr>
          <w:rFonts w:ascii="var(--jp-code-font-family)" w:eastAsia="Times New Roman" w:hAnsi="var(--jp-code-font-family)" w:cs="Courier New"/>
          <w:color w:val="11161A"/>
          <w:sz w:val="20"/>
          <w:szCs w:val="20"/>
          <w:bdr w:val="none" w:sz="0" w:space="0" w:color="auto" w:frame="1"/>
          <w:shd w:val="clear" w:color="auto" w:fill="F7F7F8"/>
        </w:rPr>
        <w:t>shared pointer count = 1</w:t>
      </w:r>
    </w:p>
    <w:p w:rsidR="008D78CD" w:rsidRPr="008D78CD" w:rsidRDefault="008D78CD" w:rsidP="008D78CD">
      <w:pPr>
        <w:spacing w:after="120" w:line="240" w:lineRule="auto"/>
        <w:rPr>
          <w:rFonts w:ascii="Open Sans" w:eastAsia="Times New Roman" w:hAnsi="Open Sans" w:cs="Open Sans"/>
          <w:color w:val="11161A"/>
          <w:sz w:val="24"/>
          <w:szCs w:val="24"/>
        </w:rPr>
      </w:pPr>
      <w:r w:rsidRPr="008D78CD">
        <w:rPr>
          <w:rFonts w:ascii="Open Sans" w:eastAsia="Times New Roman" w:hAnsi="Open Sans" w:cs="Open Sans"/>
          <w:color w:val="11161A"/>
          <w:sz w:val="24"/>
          <w:szCs w:val="24"/>
        </w:rPr>
        <w:t>First, a shared pointer to an integer is created with a reference count of 1 after creation. Then, two weak pointers to the integer resource are created, the first directly from the shared pointer and the second indirectly from the first weak pointer. As can be seen from the output, neither of both weak pointers increased the reference count. At the end of main, the attempt to directly create a weak pointer to an integer resource would lead to a compile error.</w:t>
      </w:r>
    </w:p>
    <w:p w:rsidR="008D78CD" w:rsidRDefault="008D78CD" w:rsidP="00175645"/>
    <w:p w:rsidR="008D78CD" w:rsidRDefault="008D78CD" w:rsidP="00175645">
      <w:r>
        <w:rPr>
          <w:noProof/>
        </w:rPr>
        <w:drawing>
          <wp:inline distT="0" distB="0" distL="0" distR="0" wp14:anchorId="5B468E07" wp14:editId="093EA5E8">
            <wp:extent cx="5943600" cy="3492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492500"/>
                    </a:xfrm>
                    <a:prstGeom prst="rect">
                      <a:avLst/>
                    </a:prstGeom>
                  </pic:spPr>
                </pic:pic>
              </a:graphicData>
            </a:graphic>
          </wp:inline>
        </w:drawing>
      </w:r>
    </w:p>
    <w:p w:rsidR="008D78CD" w:rsidRPr="008D78CD" w:rsidRDefault="008D78CD" w:rsidP="008D78CD">
      <w:pPr>
        <w:spacing w:after="0" w:line="240" w:lineRule="auto"/>
        <w:rPr>
          <w:rFonts w:ascii="Open Sans" w:eastAsia="Times New Roman" w:hAnsi="Open Sans" w:cs="Open Sans"/>
          <w:color w:val="11161A"/>
          <w:sz w:val="24"/>
          <w:szCs w:val="24"/>
        </w:rPr>
      </w:pPr>
      <w:r w:rsidRPr="008D78CD">
        <w:rPr>
          <w:rFonts w:ascii="Open Sans" w:eastAsia="Times New Roman" w:hAnsi="Open Sans" w:cs="Open Sans"/>
          <w:color w:val="11161A"/>
          <w:sz w:val="24"/>
          <w:szCs w:val="24"/>
        </w:rPr>
        <w:t xml:space="preserve">As we have seen with raw pointers, you can never be sure </w:t>
      </w:r>
      <w:proofErr w:type="spellStart"/>
      <w:r w:rsidRPr="008D78CD">
        <w:rPr>
          <w:rFonts w:ascii="Open Sans" w:eastAsia="Times New Roman" w:hAnsi="Open Sans" w:cs="Open Sans"/>
          <w:color w:val="11161A"/>
          <w:sz w:val="24"/>
          <w:szCs w:val="24"/>
        </w:rPr>
        <w:t>wether</w:t>
      </w:r>
      <w:proofErr w:type="spellEnd"/>
      <w:r w:rsidRPr="008D78CD">
        <w:rPr>
          <w:rFonts w:ascii="Open Sans" w:eastAsia="Times New Roman" w:hAnsi="Open Sans" w:cs="Open Sans"/>
          <w:color w:val="11161A"/>
          <w:sz w:val="24"/>
          <w:szCs w:val="24"/>
        </w:rPr>
        <w:t xml:space="preserve"> the memory resource to which the pointer refers is still valid. With a weak pointer, even though this type does not prevent an object from being deleted, the validity of its resource can be checked. The code on the right illustrates how to use the </w:t>
      </w:r>
      <w:proofErr w:type="gramStart"/>
      <w:r w:rsidRPr="008D78CD">
        <w:rPr>
          <w:rFonts w:ascii="var(--jp-code-font-family)" w:eastAsia="Times New Roman" w:hAnsi="var(--jp-code-font-family)" w:cs="Courier New"/>
          <w:color w:val="11161A"/>
          <w:sz w:val="20"/>
          <w:szCs w:val="20"/>
          <w:bdr w:val="none" w:sz="0" w:space="0" w:color="auto" w:frame="1"/>
        </w:rPr>
        <w:t>expired(</w:t>
      </w:r>
      <w:proofErr w:type="gramEnd"/>
      <w:r w:rsidRPr="008D78CD">
        <w:rPr>
          <w:rFonts w:ascii="var(--jp-code-font-family)" w:eastAsia="Times New Roman" w:hAnsi="var(--jp-code-font-family)" w:cs="Courier New"/>
          <w:color w:val="11161A"/>
          <w:sz w:val="20"/>
          <w:szCs w:val="20"/>
          <w:bdr w:val="none" w:sz="0" w:space="0" w:color="auto" w:frame="1"/>
        </w:rPr>
        <w:t>)</w:t>
      </w:r>
      <w:r w:rsidRPr="008D78CD">
        <w:rPr>
          <w:rFonts w:ascii="Open Sans" w:eastAsia="Times New Roman" w:hAnsi="Open Sans" w:cs="Open Sans"/>
          <w:color w:val="11161A"/>
          <w:sz w:val="24"/>
          <w:szCs w:val="24"/>
        </w:rPr>
        <w:t> function to do this.</w:t>
      </w:r>
    </w:p>
    <w:p w:rsidR="008D78CD" w:rsidRPr="008D78CD" w:rsidRDefault="008D78CD" w:rsidP="008D78CD">
      <w:pPr>
        <w:spacing w:after="120" w:line="240" w:lineRule="auto"/>
        <w:rPr>
          <w:rFonts w:ascii="Open Sans" w:eastAsia="Times New Roman" w:hAnsi="Open Sans" w:cs="Open Sans"/>
          <w:color w:val="11161A"/>
          <w:sz w:val="24"/>
          <w:szCs w:val="24"/>
        </w:rPr>
      </w:pPr>
      <w:r w:rsidRPr="008D78CD">
        <w:rPr>
          <w:rFonts w:ascii="Open Sans" w:eastAsia="Times New Roman" w:hAnsi="Open Sans" w:cs="Open Sans"/>
          <w:color w:val="11161A"/>
          <w:sz w:val="24"/>
          <w:szCs w:val="24"/>
        </w:rPr>
        <w:t xml:space="preserve">Thus, with smart pointers, there will always be a managing instance which is responsible for the proper allocation and deallocation of a resource. In some </w:t>
      </w:r>
      <w:proofErr w:type="gramStart"/>
      <w:r w:rsidRPr="008D78CD">
        <w:rPr>
          <w:rFonts w:ascii="Open Sans" w:eastAsia="Times New Roman" w:hAnsi="Open Sans" w:cs="Open Sans"/>
          <w:color w:val="11161A"/>
          <w:sz w:val="24"/>
          <w:szCs w:val="24"/>
        </w:rPr>
        <w:t>cases</w:t>
      </w:r>
      <w:proofErr w:type="gramEnd"/>
      <w:r w:rsidRPr="008D78CD">
        <w:rPr>
          <w:rFonts w:ascii="Open Sans" w:eastAsia="Times New Roman" w:hAnsi="Open Sans" w:cs="Open Sans"/>
          <w:color w:val="11161A"/>
          <w:sz w:val="24"/>
          <w:szCs w:val="24"/>
        </w:rPr>
        <w:t xml:space="preserve"> it might be necessary to convert from one smart pointer type to another. Let us </w:t>
      </w:r>
      <w:proofErr w:type="gramStart"/>
      <w:r w:rsidRPr="008D78CD">
        <w:rPr>
          <w:rFonts w:ascii="Open Sans" w:eastAsia="Times New Roman" w:hAnsi="Open Sans" w:cs="Open Sans"/>
          <w:color w:val="11161A"/>
          <w:sz w:val="24"/>
          <w:szCs w:val="24"/>
        </w:rPr>
        <w:t>take a look</w:t>
      </w:r>
      <w:proofErr w:type="gramEnd"/>
      <w:r w:rsidRPr="008D78CD">
        <w:rPr>
          <w:rFonts w:ascii="Open Sans" w:eastAsia="Times New Roman" w:hAnsi="Open Sans" w:cs="Open Sans"/>
          <w:color w:val="11161A"/>
          <w:sz w:val="24"/>
          <w:szCs w:val="24"/>
        </w:rPr>
        <w:t xml:space="preserve"> at the set of possible conversions in the following.</w:t>
      </w:r>
    </w:p>
    <w:p w:rsidR="008D78CD" w:rsidRDefault="008D78CD" w:rsidP="00175645"/>
    <w:p w:rsidR="008D78CD" w:rsidRDefault="008D78CD" w:rsidP="00175645">
      <w:r>
        <w:rPr>
          <w:noProof/>
        </w:rPr>
        <w:lastRenderedPageBreak/>
        <w:drawing>
          <wp:inline distT="0" distB="0" distL="0" distR="0" wp14:anchorId="0EB99EA8" wp14:editId="7787F21B">
            <wp:extent cx="5943600" cy="35217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521710"/>
                    </a:xfrm>
                    <a:prstGeom prst="rect">
                      <a:avLst/>
                    </a:prstGeom>
                  </pic:spPr>
                </pic:pic>
              </a:graphicData>
            </a:graphic>
          </wp:inline>
        </w:drawing>
      </w:r>
    </w:p>
    <w:p w:rsidR="008D78CD" w:rsidRDefault="008D78CD" w:rsidP="008D78CD">
      <w:pPr>
        <w:pStyle w:val="Heading2"/>
        <w:shd w:val="clear" w:color="auto" w:fill="FFFFFF"/>
        <w:spacing w:after="0"/>
        <w:rPr>
          <w:rFonts w:ascii="Open Sans" w:hAnsi="Open Sans" w:cs="Open Sans"/>
        </w:rPr>
      </w:pPr>
      <w:r>
        <w:rPr>
          <w:rFonts w:ascii="Open Sans" w:hAnsi="Open Sans" w:cs="Open Sans"/>
        </w:rPr>
        <w:t>Converting between smart pointers</w:t>
      </w:r>
    </w:p>
    <w:p w:rsidR="008D78CD" w:rsidRDefault="008D78CD" w:rsidP="008D78CD">
      <w:pPr>
        <w:pStyle w:val="NormalWeb"/>
        <w:shd w:val="clear" w:color="auto" w:fill="FFFFFF"/>
        <w:spacing w:before="0" w:beforeAutospacing="0" w:after="240" w:afterAutospacing="0"/>
        <w:rPr>
          <w:rFonts w:ascii="Open Sans" w:hAnsi="Open Sans" w:cs="Open Sans"/>
        </w:rPr>
      </w:pPr>
      <w:r>
        <w:rPr>
          <w:rFonts w:ascii="Open Sans" w:hAnsi="Open Sans" w:cs="Open Sans"/>
        </w:rPr>
        <w:t>The example on the right illustrates how to convert between the different pointer types.</w:t>
      </w:r>
    </w:p>
    <w:p w:rsidR="008D78CD" w:rsidRDefault="008D78CD" w:rsidP="008D78CD">
      <w:pPr>
        <w:pStyle w:val="NormalWeb"/>
        <w:shd w:val="clear" w:color="auto" w:fill="FFFFFF"/>
        <w:spacing w:before="0" w:beforeAutospacing="0" w:after="0" w:afterAutospacing="0"/>
        <w:rPr>
          <w:rFonts w:ascii="Open Sans" w:hAnsi="Open Sans" w:cs="Open Sans"/>
        </w:rPr>
      </w:pPr>
      <w:r>
        <w:rPr>
          <w:rFonts w:ascii="Open Sans" w:hAnsi="Open Sans" w:cs="Open Sans"/>
        </w:rPr>
        <w:t>In (1), a conversion from </w:t>
      </w:r>
      <w:r>
        <w:rPr>
          <w:rStyle w:val="Strong"/>
          <w:rFonts w:ascii="Open Sans" w:hAnsi="Open Sans" w:cs="Open Sans"/>
        </w:rPr>
        <w:t>unique pointer to shared pointer</w:t>
      </w:r>
      <w:r>
        <w:rPr>
          <w:rFonts w:ascii="Open Sans" w:hAnsi="Open Sans" w:cs="Open Sans"/>
        </w:rPr>
        <w:t> is performed. You can see that this can be achieved by using </w:t>
      </w:r>
      <w:proofErr w:type="gramStart"/>
      <w:r>
        <w:rPr>
          <w:rStyle w:val="HTMLCode"/>
          <w:rFonts w:ascii="var(--jp-code-font-family)" w:hAnsi="var(--jp-code-font-family)"/>
          <w:bdr w:val="none" w:sz="0" w:space="0" w:color="auto" w:frame="1"/>
        </w:rPr>
        <w:t>std::</w:t>
      </w:r>
      <w:proofErr w:type="gramEnd"/>
      <w:r>
        <w:rPr>
          <w:rStyle w:val="HTMLCode"/>
          <w:rFonts w:ascii="var(--jp-code-font-family)" w:hAnsi="var(--jp-code-font-family)"/>
          <w:bdr w:val="none" w:sz="0" w:space="0" w:color="auto" w:frame="1"/>
        </w:rPr>
        <w:t>move</w:t>
      </w:r>
      <w:r>
        <w:rPr>
          <w:rFonts w:ascii="Open Sans" w:hAnsi="Open Sans" w:cs="Open Sans"/>
        </w:rPr>
        <w:t>, which calls the move assignment operator on </w:t>
      </w:r>
      <w:r>
        <w:rPr>
          <w:rStyle w:val="HTMLCode"/>
          <w:rFonts w:ascii="var(--jp-code-font-family)" w:hAnsi="var(--jp-code-font-family)"/>
          <w:bdr w:val="none" w:sz="0" w:space="0" w:color="auto" w:frame="1"/>
        </w:rPr>
        <w:t>sharedPtr1</w:t>
      </w:r>
      <w:r>
        <w:rPr>
          <w:rFonts w:ascii="Open Sans" w:hAnsi="Open Sans" w:cs="Open Sans"/>
        </w:rPr>
        <w:t> and steals the resource from </w:t>
      </w:r>
      <w:proofErr w:type="spellStart"/>
      <w:r>
        <w:rPr>
          <w:rStyle w:val="HTMLCode"/>
          <w:rFonts w:ascii="var(--jp-code-font-family)" w:hAnsi="var(--jp-code-font-family)"/>
          <w:bdr w:val="none" w:sz="0" w:space="0" w:color="auto" w:frame="1"/>
        </w:rPr>
        <w:t>uniquePtr</w:t>
      </w:r>
      <w:proofErr w:type="spellEnd"/>
      <w:r>
        <w:rPr>
          <w:rFonts w:ascii="Open Sans" w:hAnsi="Open Sans" w:cs="Open Sans"/>
        </w:rPr>
        <w:t> while at the same time invalidating its resource handle on the heap-allocated integer.</w:t>
      </w:r>
    </w:p>
    <w:p w:rsidR="008D78CD" w:rsidRDefault="008D78CD" w:rsidP="008D78CD">
      <w:pPr>
        <w:pStyle w:val="NormalWeb"/>
        <w:shd w:val="clear" w:color="auto" w:fill="FFFFFF"/>
        <w:spacing w:before="0" w:beforeAutospacing="0" w:after="0" w:afterAutospacing="0"/>
        <w:rPr>
          <w:rFonts w:ascii="Open Sans" w:hAnsi="Open Sans" w:cs="Open Sans"/>
        </w:rPr>
      </w:pPr>
      <w:r>
        <w:rPr>
          <w:rFonts w:ascii="Open Sans" w:hAnsi="Open Sans" w:cs="Open Sans"/>
        </w:rPr>
        <w:t>In (2), you can see how to convert </w:t>
      </w:r>
      <w:r>
        <w:rPr>
          <w:rStyle w:val="Strong"/>
          <w:rFonts w:ascii="Open Sans" w:hAnsi="Open Sans" w:cs="Open Sans"/>
        </w:rPr>
        <w:t>from weak to shared pointer</w:t>
      </w:r>
      <w:r>
        <w:rPr>
          <w:rFonts w:ascii="Open Sans" w:hAnsi="Open Sans" w:cs="Open Sans"/>
        </w:rPr>
        <w:t>. Imagine that you have been passed a weak pointer to a memory object which you want to work on. To avoid invalid memory access, you want to make sure that the object will not be deallocated before your work on it has been finished. To do this, you can convert a weak pointer to a shared pointer by calling the </w:t>
      </w:r>
      <w:proofErr w:type="gramStart"/>
      <w:r>
        <w:rPr>
          <w:rStyle w:val="HTMLCode"/>
          <w:rFonts w:ascii="var(--jp-code-font-family)" w:hAnsi="var(--jp-code-font-family)"/>
          <w:bdr w:val="none" w:sz="0" w:space="0" w:color="auto" w:frame="1"/>
        </w:rPr>
        <w:t>lock(</w:t>
      </w:r>
      <w:proofErr w:type="gramEnd"/>
      <w:r>
        <w:rPr>
          <w:rStyle w:val="HTMLCode"/>
          <w:rFonts w:ascii="var(--jp-code-font-family)" w:hAnsi="var(--jp-code-font-family)"/>
          <w:bdr w:val="none" w:sz="0" w:space="0" w:color="auto" w:frame="1"/>
        </w:rPr>
        <w:t>)</w:t>
      </w:r>
      <w:r>
        <w:rPr>
          <w:rFonts w:ascii="Open Sans" w:hAnsi="Open Sans" w:cs="Open Sans"/>
        </w:rPr>
        <w:t> function on the weak pointer.</w:t>
      </w:r>
    </w:p>
    <w:p w:rsidR="008D78CD" w:rsidRDefault="008D78CD" w:rsidP="008D78CD">
      <w:pPr>
        <w:pStyle w:val="NormalWeb"/>
        <w:shd w:val="clear" w:color="auto" w:fill="FFFFFF"/>
        <w:spacing w:before="0" w:beforeAutospacing="0" w:after="0" w:afterAutospacing="0"/>
        <w:rPr>
          <w:rFonts w:ascii="Open Sans" w:hAnsi="Open Sans" w:cs="Open Sans"/>
        </w:rPr>
      </w:pPr>
      <w:r>
        <w:rPr>
          <w:rFonts w:ascii="Open Sans" w:hAnsi="Open Sans" w:cs="Open Sans"/>
        </w:rPr>
        <w:t>In (3), a </w:t>
      </w:r>
      <w:r>
        <w:rPr>
          <w:rStyle w:val="Strong"/>
          <w:rFonts w:ascii="Open Sans" w:hAnsi="Open Sans" w:cs="Open Sans"/>
        </w:rPr>
        <w:t>raw pointer is extracted</w:t>
      </w:r>
      <w:r>
        <w:rPr>
          <w:rFonts w:ascii="Open Sans" w:hAnsi="Open Sans" w:cs="Open Sans"/>
        </w:rPr>
        <w:t> from a shared pointer. However, this operation does not decrease the reference count within </w:t>
      </w:r>
      <w:r>
        <w:rPr>
          <w:rStyle w:val="HTMLCode"/>
          <w:rFonts w:ascii="var(--jp-code-font-family)" w:hAnsi="var(--jp-code-font-family)"/>
          <w:bdr w:val="none" w:sz="0" w:space="0" w:color="auto" w:frame="1"/>
        </w:rPr>
        <w:t>sharedPtr2</w:t>
      </w:r>
      <w:r>
        <w:rPr>
          <w:rFonts w:ascii="Open Sans" w:hAnsi="Open Sans" w:cs="Open Sans"/>
        </w:rPr>
        <w:t>. This means that calling </w:t>
      </w:r>
      <w:r>
        <w:rPr>
          <w:rStyle w:val="HTMLCode"/>
          <w:rFonts w:ascii="var(--jp-code-font-family)" w:hAnsi="var(--jp-code-font-family)"/>
          <w:bdr w:val="none" w:sz="0" w:space="0" w:color="auto" w:frame="1"/>
        </w:rPr>
        <w:t>delete</w:t>
      </w:r>
      <w:r>
        <w:rPr>
          <w:rFonts w:ascii="Open Sans" w:hAnsi="Open Sans" w:cs="Open Sans"/>
        </w:rPr>
        <w:t> on </w:t>
      </w:r>
      <w:proofErr w:type="spellStart"/>
      <w:r>
        <w:rPr>
          <w:rStyle w:val="HTMLCode"/>
          <w:rFonts w:ascii="var(--jp-code-font-family)" w:hAnsi="var(--jp-code-font-family)"/>
          <w:bdr w:val="none" w:sz="0" w:space="0" w:color="auto" w:frame="1"/>
        </w:rPr>
        <w:t>rawPtr</w:t>
      </w:r>
      <w:proofErr w:type="spellEnd"/>
      <w:r>
        <w:rPr>
          <w:rFonts w:ascii="Open Sans" w:hAnsi="Open Sans" w:cs="Open Sans"/>
        </w:rPr>
        <w:t> in the last line before main returns will generate a runtime error as a resource is trying to be deleted which is managed by </w:t>
      </w:r>
      <w:r>
        <w:rPr>
          <w:rStyle w:val="HTMLCode"/>
          <w:rFonts w:ascii="var(--jp-code-font-family)" w:hAnsi="var(--jp-code-font-family)"/>
          <w:bdr w:val="none" w:sz="0" w:space="0" w:color="auto" w:frame="1"/>
        </w:rPr>
        <w:t>sharedPtr2</w:t>
      </w:r>
      <w:r>
        <w:rPr>
          <w:rFonts w:ascii="Open Sans" w:hAnsi="Open Sans" w:cs="Open Sans"/>
        </w:rPr>
        <w:t> and has already been removed. The output of the program when compiled with </w:t>
      </w:r>
      <w:r>
        <w:rPr>
          <w:rStyle w:val="HTMLCode"/>
          <w:rFonts w:ascii="var(--jp-code-font-family)" w:hAnsi="var(--jp-code-font-family)"/>
          <w:bdr w:val="none" w:sz="0" w:space="0" w:color="auto" w:frame="1"/>
        </w:rPr>
        <w:t>g++</w:t>
      </w:r>
      <w:r>
        <w:rPr>
          <w:rFonts w:ascii="Open Sans" w:hAnsi="Open Sans" w:cs="Open Sans"/>
        </w:rPr>
        <w:t> thus is: </w:t>
      </w:r>
      <w:r>
        <w:rPr>
          <w:rStyle w:val="HTMLCode"/>
          <w:rFonts w:ascii="var(--jp-code-font-family)" w:hAnsi="var(--jp-code-font-family)"/>
          <w:bdr w:val="none" w:sz="0" w:space="0" w:color="auto" w:frame="1"/>
        </w:rPr>
        <w:t>malloc: *** error for object 0x1003001f0: pointer being freed was not allocated</w:t>
      </w:r>
      <w:r>
        <w:rPr>
          <w:rFonts w:ascii="Open Sans" w:hAnsi="Open Sans" w:cs="Open Sans"/>
        </w:rPr>
        <w:t>.</w:t>
      </w:r>
    </w:p>
    <w:p w:rsidR="008D78CD" w:rsidRDefault="008D78CD" w:rsidP="008D78CD">
      <w:pPr>
        <w:pStyle w:val="NormalWeb"/>
        <w:shd w:val="clear" w:color="auto" w:fill="FFFFFF"/>
        <w:spacing w:before="0" w:beforeAutospacing="0" w:after="0" w:afterAutospacing="0"/>
        <w:rPr>
          <w:rFonts w:ascii="Open Sans" w:hAnsi="Open Sans" w:cs="Open Sans"/>
        </w:rPr>
      </w:pPr>
      <w:r>
        <w:rPr>
          <w:rFonts w:ascii="Open Sans" w:hAnsi="Open Sans" w:cs="Open Sans"/>
        </w:rPr>
        <w:lastRenderedPageBreak/>
        <w:t>Note that there are </w:t>
      </w:r>
      <w:r>
        <w:rPr>
          <w:rStyle w:val="Strong"/>
          <w:rFonts w:ascii="Open Sans" w:hAnsi="Open Sans" w:cs="Open Sans"/>
        </w:rPr>
        <w:t>no options for converting away from a shared pointer</w:t>
      </w:r>
      <w:r>
        <w:rPr>
          <w:rFonts w:ascii="Open Sans" w:hAnsi="Open Sans" w:cs="Open Sans"/>
        </w:rPr>
        <w:t>. Once you have created a shared pointer, you must stick to it (or a copy of it) for the remainder of your program.</w:t>
      </w:r>
    </w:p>
    <w:p w:rsidR="008D78CD" w:rsidRDefault="008D78CD" w:rsidP="00175645"/>
    <w:p w:rsidR="008D78CD" w:rsidRDefault="008D78CD" w:rsidP="00175645">
      <w:r>
        <w:rPr>
          <w:noProof/>
        </w:rPr>
        <w:drawing>
          <wp:inline distT="0" distB="0" distL="0" distR="0" wp14:anchorId="2BED07D2" wp14:editId="44288D14">
            <wp:extent cx="5943600" cy="34791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479165"/>
                    </a:xfrm>
                    <a:prstGeom prst="rect">
                      <a:avLst/>
                    </a:prstGeom>
                  </pic:spPr>
                </pic:pic>
              </a:graphicData>
            </a:graphic>
          </wp:inline>
        </w:drawing>
      </w:r>
    </w:p>
    <w:p w:rsidR="008D78CD" w:rsidRPr="008D78CD" w:rsidRDefault="008D78CD" w:rsidP="008D78CD">
      <w:pPr>
        <w:pStyle w:val="Heading2"/>
        <w:shd w:val="clear" w:color="auto" w:fill="FFFFFF"/>
        <w:spacing w:before="0" w:beforeAutospacing="0" w:after="0"/>
        <w:rPr>
          <w:rFonts w:ascii="Open Sans" w:hAnsi="Open Sans" w:cs="Open Sans"/>
          <w:sz w:val="20"/>
          <w:szCs w:val="20"/>
        </w:rPr>
      </w:pPr>
      <w:r w:rsidRPr="008D78CD">
        <w:rPr>
          <w:rFonts w:ascii="Open Sans" w:hAnsi="Open Sans" w:cs="Open Sans"/>
          <w:sz w:val="20"/>
          <w:szCs w:val="20"/>
        </w:rPr>
        <w:t>When to use raw pointers and smart pointers?</w:t>
      </w:r>
    </w:p>
    <w:p w:rsidR="008D78CD" w:rsidRPr="008D78CD" w:rsidRDefault="008D78CD" w:rsidP="008D78CD">
      <w:pPr>
        <w:pStyle w:val="NormalWeb"/>
        <w:shd w:val="clear" w:color="auto" w:fill="FFFFFF"/>
        <w:spacing w:before="0" w:beforeAutospacing="0" w:after="240" w:afterAutospacing="0"/>
        <w:rPr>
          <w:rFonts w:ascii="Open Sans" w:hAnsi="Open Sans" w:cs="Open Sans"/>
          <w:sz w:val="20"/>
          <w:szCs w:val="20"/>
        </w:rPr>
      </w:pPr>
      <w:proofErr w:type="gramStart"/>
      <w:r w:rsidRPr="008D78CD">
        <w:rPr>
          <w:rFonts w:ascii="Open Sans" w:hAnsi="Open Sans" w:cs="Open Sans"/>
          <w:sz w:val="20"/>
          <w:szCs w:val="20"/>
        </w:rPr>
        <w:t>As a general rule</w:t>
      </w:r>
      <w:proofErr w:type="gramEnd"/>
      <w:r w:rsidRPr="008D78CD">
        <w:rPr>
          <w:rFonts w:ascii="Open Sans" w:hAnsi="Open Sans" w:cs="Open Sans"/>
          <w:sz w:val="20"/>
          <w:szCs w:val="20"/>
        </w:rPr>
        <w:t xml:space="preserve"> of thumb with modern C++, smart pointers should be used often. They will make your code safer as you no longer need to think (much) about the proper allocation and deallocation of memory. </w:t>
      </w:r>
      <w:proofErr w:type="gramStart"/>
      <w:r w:rsidRPr="008D78CD">
        <w:rPr>
          <w:rFonts w:ascii="Open Sans" w:hAnsi="Open Sans" w:cs="Open Sans"/>
          <w:sz w:val="20"/>
          <w:szCs w:val="20"/>
        </w:rPr>
        <w:t>As a consequence</w:t>
      </w:r>
      <w:proofErr w:type="gramEnd"/>
      <w:r w:rsidRPr="008D78CD">
        <w:rPr>
          <w:rFonts w:ascii="Open Sans" w:hAnsi="Open Sans" w:cs="Open Sans"/>
          <w:sz w:val="20"/>
          <w:szCs w:val="20"/>
        </w:rPr>
        <w:t>, there will be much fewer memory leaks caused by dangling pointers or crashes from accessing invalidated memory blocks.</w:t>
      </w:r>
    </w:p>
    <w:p w:rsidR="008D78CD" w:rsidRPr="008D78CD" w:rsidRDefault="008D78CD" w:rsidP="008D78CD">
      <w:pPr>
        <w:pStyle w:val="NormalWeb"/>
        <w:shd w:val="clear" w:color="auto" w:fill="FFFFFF"/>
        <w:spacing w:before="0" w:beforeAutospacing="0" w:after="240" w:afterAutospacing="0"/>
        <w:rPr>
          <w:rFonts w:ascii="Open Sans" w:hAnsi="Open Sans" w:cs="Open Sans"/>
          <w:sz w:val="20"/>
          <w:szCs w:val="20"/>
        </w:rPr>
      </w:pPr>
      <w:r w:rsidRPr="008D78CD">
        <w:rPr>
          <w:rFonts w:ascii="Open Sans" w:hAnsi="Open Sans" w:cs="Open Sans"/>
          <w:sz w:val="20"/>
          <w:szCs w:val="20"/>
        </w:rPr>
        <w:t>When using raw pointers on the other hand, your code might be susceptible to the following bugs:</w:t>
      </w:r>
    </w:p>
    <w:p w:rsidR="008D78CD" w:rsidRPr="008D78CD" w:rsidRDefault="008D78CD" w:rsidP="00EB042C">
      <w:pPr>
        <w:numPr>
          <w:ilvl w:val="0"/>
          <w:numId w:val="4"/>
        </w:numPr>
        <w:shd w:val="clear" w:color="auto" w:fill="FFFFFF"/>
        <w:spacing w:after="100" w:afterAutospacing="1" w:line="240" w:lineRule="auto"/>
        <w:rPr>
          <w:rFonts w:ascii="Open Sans" w:hAnsi="Open Sans" w:cs="Open Sans"/>
          <w:sz w:val="20"/>
          <w:szCs w:val="20"/>
        </w:rPr>
      </w:pPr>
      <w:r w:rsidRPr="008D78CD">
        <w:rPr>
          <w:rFonts w:ascii="Open Sans" w:hAnsi="Open Sans" w:cs="Open Sans"/>
          <w:sz w:val="20"/>
          <w:szCs w:val="20"/>
        </w:rPr>
        <w:t>Memory leaks</w:t>
      </w:r>
    </w:p>
    <w:p w:rsidR="008D78CD" w:rsidRPr="008D78CD" w:rsidRDefault="008D78CD" w:rsidP="00EB042C">
      <w:pPr>
        <w:numPr>
          <w:ilvl w:val="0"/>
          <w:numId w:val="4"/>
        </w:numPr>
        <w:shd w:val="clear" w:color="auto" w:fill="FFFFFF"/>
        <w:spacing w:after="100" w:afterAutospacing="1" w:line="240" w:lineRule="auto"/>
        <w:rPr>
          <w:rFonts w:ascii="Open Sans" w:hAnsi="Open Sans" w:cs="Open Sans"/>
          <w:sz w:val="20"/>
          <w:szCs w:val="20"/>
        </w:rPr>
      </w:pPr>
      <w:r w:rsidRPr="008D78CD">
        <w:rPr>
          <w:rFonts w:ascii="Open Sans" w:hAnsi="Open Sans" w:cs="Open Sans"/>
          <w:sz w:val="20"/>
          <w:szCs w:val="20"/>
        </w:rPr>
        <w:t>Freeing memory that shouldn’t be freed</w:t>
      </w:r>
    </w:p>
    <w:p w:rsidR="008D78CD" w:rsidRPr="008D78CD" w:rsidRDefault="008D78CD" w:rsidP="00EB042C">
      <w:pPr>
        <w:numPr>
          <w:ilvl w:val="0"/>
          <w:numId w:val="4"/>
        </w:numPr>
        <w:shd w:val="clear" w:color="auto" w:fill="FFFFFF"/>
        <w:spacing w:after="100" w:afterAutospacing="1" w:line="240" w:lineRule="auto"/>
        <w:rPr>
          <w:rFonts w:ascii="Open Sans" w:hAnsi="Open Sans" w:cs="Open Sans"/>
          <w:sz w:val="20"/>
          <w:szCs w:val="20"/>
        </w:rPr>
      </w:pPr>
      <w:r w:rsidRPr="008D78CD">
        <w:rPr>
          <w:rFonts w:ascii="Open Sans" w:hAnsi="Open Sans" w:cs="Open Sans"/>
          <w:sz w:val="20"/>
          <w:szCs w:val="20"/>
        </w:rPr>
        <w:t>Freeing memory incorrectly</w:t>
      </w:r>
    </w:p>
    <w:p w:rsidR="008D78CD" w:rsidRPr="008D78CD" w:rsidRDefault="008D78CD" w:rsidP="00EB042C">
      <w:pPr>
        <w:numPr>
          <w:ilvl w:val="0"/>
          <w:numId w:val="4"/>
        </w:numPr>
        <w:shd w:val="clear" w:color="auto" w:fill="FFFFFF"/>
        <w:spacing w:after="100" w:afterAutospacing="1" w:line="240" w:lineRule="auto"/>
        <w:rPr>
          <w:rFonts w:ascii="Open Sans" w:hAnsi="Open Sans" w:cs="Open Sans"/>
          <w:sz w:val="20"/>
          <w:szCs w:val="20"/>
        </w:rPr>
      </w:pPr>
      <w:r w:rsidRPr="008D78CD">
        <w:rPr>
          <w:rFonts w:ascii="Open Sans" w:hAnsi="Open Sans" w:cs="Open Sans"/>
          <w:sz w:val="20"/>
          <w:szCs w:val="20"/>
        </w:rPr>
        <w:t>Using memory that has not yet been allocated</w:t>
      </w:r>
    </w:p>
    <w:p w:rsidR="008D78CD" w:rsidRPr="008D78CD" w:rsidRDefault="008D78CD" w:rsidP="00EB042C">
      <w:pPr>
        <w:numPr>
          <w:ilvl w:val="0"/>
          <w:numId w:val="4"/>
        </w:numPr>
        <w:shd w:val="clear" w:color="auto" w:fill="FFFFFF"/>
        <w:spacing w:after="100" w:afterAutospacing="1" w:line="240" w:lineRule="auto"/>
        <w:rPr>
          <w:rFonts w:ascii="Open Sans" w:hAnsi="Open Sans" w:cs="Open Sans"/>
          <w:sz w:val="20"/>
          <w:szCs w:val="20"/>
        </w:rPr>
      </w:pPr>
      <w:r w:rsidRPr="008D78CD">
        <w:rPr>
          <w:rFonts w:ascii="Open Sans" w:hAnsi="Open Sans" w:cs="Open Sans"/>
          <w:sz w:val="20"/>
          <w:szCs w:val="20"/>
        </w:rPr>
        <w:t>Thinking that memory is still allocated after being freed</w:t>
      </w:r>
    </w:p>
    <w:p w:rsidR="008D78CD" w:rsidRPr="008D78CD" w:rsidRDefault="008D78CD" w:rsidP="008D78CD">
      <w:pPr>
        <w:pStyle w:val="NormalWeb"/>
        <w:shd w:val="clear" w:color="auto" w:fill="FFFFFF"/>
        <w:spacing w:before="0" w:beforeAutospacing="0" w:after="0" w:afterAutospacing="0"/>
        <w:rPr>
          <w:rFonts w:ascii="Open Sans" w:hAnsi="Open Sans" w:cs="Open Sans"/>
          <w:sz w:val="20"/>
          <w:szCs w:val="20"/>
        </w:rPr>
      </w:pPr>
      <w:r w:rsidRPr="008D78CD">
        <w:rPr>
          <w:rFonts w:ascii="Open Sans" w:hAnsi="Open Sans" w:cs="Open Sans"/>
          <w:sz w:val="20"/>
          <w:szCs w:val="20"/>
        </w:rPr>
        <w:t>With all the advantages of smart pointers in modern C++, one could easily assume that it would be best to completely ban the use of new and delete from your code. However, while this is in many cases possible, it is not always advisable as well. Let us take a look at the </w:t>
      </w:r>
      <w:hyperlink r:id="rId92" w:anchor="main" w:tgtFrame="_blank" w:history="1">
        <w:r w:rsidRPr="008D78CD">
          <w:rPr>
            <w:rStyle w:val="Hyperlink"/>
            <w:rFonts w:ascii="Open Sans" w:hAnsi="Open Sans" w:cs="Open Sans"/>
            <w:sz w:val="20"/>
            <w:szCs w:val="20"/>
          </w:rPr>
          <w:t>C++ core guidelines</w:t>
        </w:r>
      </w:hyperlink>
      <w:r w:rsidRPr="008D78CD">
        <w:rPr>
          <w:rFonts w:ascii="Open Sans" w:hAnsi="Open Sans" w:cs="Open Sans"/>
          <w:sz w:val="20"/>
          <w:szCs w:val="20"/>
        </w:rPr>
        <w:t>, which has several </w:t>
      </w:r>
      <w:hyperlink r:id="rId93" w:anchor="r-resource-management" w:tgtFrame="_blank" w:history="1">
        <w:r w:rsidRPr="008D78CD">
          <w:rPr>
            <w:rStyle w:val="Strong"/>
            <w:rFonts w:ascii="Open Sans" w:hAnsi="Open Sans" w:cs="Open Sans"/>
            <w:color w:val="0000FF"/>
            <w:sz w:val="20"/>
            <w:szCs w:val="20"/>
          </w:rPr>
          <w:t>rules for explicit memory allocation and deallocation</w:t>
        </w:r>
      </w:hyperlink>
      <w:r w:rsidRPr="008D78CD">
        <w:rPr>
          <w:rFonts w:ascii="Open Sans" w:hAnsi="Open Sans" w:cs="Open Sans"/>
          <w:sz w:val="20"/>
          <w:szCs w:val="20"/>
        </w:rPr>
        <w:t>. In the scope of this course, we will briefly discuss three of them:</w:t>
      </w:r>
    </w:p>
    <w:p w:rsidR="008D78CD" w:rsidRPr="008D78CD" w:rsidRDefault="008D78CD" w:rsidP="00EB042C">
      <w:pPr>
        <w:pStyle w:val="NormalWeb"/>
        <w:numPr>
          <w:ilvl w:val="0"/>
          <w:numId w:val="5"/>
        </w:numPr>
        <w:shd w:val="clear" w:color="auto" w:fill="FFFFFF"/>
        <w:spacing w:before="0" w:beforeAutospacing="0" w:after="0" w:afterAutospacing="0"/>
        <w:rPr>
          <w:rFonts w:ascii="Open Sans" w:hAnsi="Open Sans" w:cs="Open Sans"/>
          <w:sz w:val="20"/>
          <w:szCs w:val="20"/>
        </w:rPr>
      </w:pPr>
      <w:r w:rsidRPr="008D78CD">
        <w:rPr>
          <w:rStyle w:val="Strong"/>
          <w:rFonts w:ascii="Open Sans" w:hAnsi="Open Sans" w:cs="Open Sans"/>
          <w:sz w:val="20"/>
          <w:szCs w:val="20"/>
        </w:rPr>
        <w:lastRenderedPageBreak/>
        <w:t>R. 10: Avoid malloc and free</w:t>
      </w:r>
      <w:r w:rsidRPr="008D78CD">
        <w:rPr>
          <w:rFonts w:ascii="Open Sans" w:hAnsi="Open Sans" w:cs="Open Sans"/>
          <w:sz w:val="20"/>
          <w:szCs w:val="20"/>
        </w:rPr>
        <w:t> While the calls </w:t>
      </w:r>
      <w:r w:rsidRPr="008D78CD">
        <w:rPr>
          <w:rStyle w:val="HTMLCode"/>
          <w:rFonts w:ascii="var(--jp-code-font-family)" w:hAnsi="var(--jp-code-font-family)"/>
          <w:bdr w:val="none" w:sz="0" w:space="0" w:color="auto" w:frame="1"/>
        </w:rPr>
        <w:t>(</w:t>
      </w:r>
      <w:proofErr w:type="spellStart"/>
      <w:r w:rsidRPr="008D78CD">
        <w:rPr>
          <w:rStyle w:val="HTMLCode"/>
          <w:rFonts w:ascii="var(--jp-code-font-family)" w:hAnsi="var(--jp-code-font-family)"/>
          <w:bdr w:val="none" w:sz="0" w:space="0" w:color="auto" w:frame="1"/>
        </w:rPr>
        <w:t>MyClass</w:t>
      </w:r>
      <w:proofErr w:type="spellEnd"/>
      <w:proofErr w:type="gramStart"/>
      <w:r w:rsidRPr="008D78CD">
        <w:rPr>
          <w:rStyle w:val="HTMLCode"/>
          <w:rFonts w:ascii="var(--jp-code-font-family)" w:hAnsi="var(--jp-code-font-family)"/>
          <w:bdr w:val="none" w:sz="0" w:space="0" w:color="auto" w:frame="1"/>
        </w:rPr>
        <w:t>*)malloc</w:t>
      </w:r>
      <w:proofErr w:type="gramEnd"/>
      <w:r w:rsidRPr="008D78CD">
        <w:rPr>
          <w:rStyle w:val="HTMLCode"/>
          <w:rFonts w:ascii="var(--jp-code-font-family)" w:hAnsi="var(--jp-code-font-family)"/>
          <w:bdr w:val="none" w:sz="0" w:space="0" w:color="auto" w:frame="1"/>
        </w:rPr>
        <w:t xml:space="preserve">( </w:t>
      </w:r>
      <w:proofErr w:type="spellStart"/>
      <w:r w:rsidRPr="008D78CD">
        <w:rPr>
          <w:rStyle w:val="HTMLCode"/>
          <w:rFonts w:ascii="var(--jp-code-font-family)" w:hAnsi="var(--jp-code-font-family)"/>
          <w:bdr w:val="none" w:sz="0" w:space="0" w:color="auto" w:frame="1"/>
        </w:rPr>
        <w:t>sizeof</w:t>
      </w:r>
      <w:proofErr w:type="spellEnd"/>
      <w:r w:rsidRPr="008D78CD">
        <w:rPr>
          <w:rStyle w:val="HTMLCode"/>
          <w:rFonts w:ascii="var(--jp-code-font-family)" w:hAnsi="var(--jp-code-font-family)"/>
          <w:bdr w:val="none" w:sz="0" w:space="0" w:color="auto" w:frame="1"/>
        </w:rPr>
        <w:t>(</w:t>
      </w:r>
      <w:proofErr w:type="spellStart"/>
      <w:r w:rsidRPr="008D78CD">
        <w:rPr>
          <w:rStyle w:val="HTMLCode"/>
          <w:rFonts w:ascii="var(--jp-code-font-family)" w:hAnsi="var(--jp-code-font-family)"/>
          <w:bdr w:val="none" w:sz="0" w:space="0" w:color="auto" w:frame="1"/>
        </w:rPr>
        <w:t>MyClass</w:t>
      </w:r>
      <w:proofErr w:type="spellEnd"/>
      <w:r w:rsidRPr="008D78CD">
        <w:rPr>
          <w:rStyle w:val="HTMLCode"/>
          <w:rFonts w:ascii="var(--jp-code-font-family)" w:hAnsi="var(--jp-code-font-family)"/>
          <w:bdr w:val="none" w:sz="0" w:space="0" w:color="auto" w:frame="1"/>
        </w:rPr>
        <w:t>) )</w:t>
      </w:r>
      <w:r w:rsidRPr="008D78CD">
        <w:rPr>
          <w:rFonts w:ascii="Open Sans" w:hAnsi="Open Sans" w:cs="Open Sans"/>
          <w:sz w:val="20"/>
          <w:szCs w:val="20"/>
        </w:rPr>
        <w:t> and </w:t>
      </w:r>
      <w:r w:rsidRPr="008D78CD">
        <w:rPr>
          <w:rStyle w:val="HTMLCode"/>
          <w:rFonts w:ascii="var(--jp-code-font-family)" w:hAnsi="var(--jp-code-font-family)"/>
          <w:bdr w:val="none" w:sz="0" w:space="0" w:color="auto" w:frame="1"/>
        </w:rPr>
        <w:t xml:space="preserve">new </w:t>
      </w:r>
      <w:proofErr w:type="spellStart"/>
      <w:r w:rsidRPr="008D78CD">
        <w:rPr>
          <w:rStyle w:val="HTMLCode"/>
          <w:rFonts w:ascii="var(--jp-code-font-family)" w:hAnsi="var(--jp-code-font-family)"/>
          <w:bdr w:val="none" w:sz="0" w:space="0" w:color="auto" w:frame="1"/>
        </w:rPr>
        <w:t>MyClass</w:t>
      </w:r>
      <w:proofErr w:type="spellEnd"/>
      <w:r w:rsidRPr="008D78CD">
        <w:rPr>
          <w:rFonts w:ascii="Open Sans" w:hAnsi="Open Sans" w:cs="Open Sans"/>
          <w:sz w:val="20"/>
          <w:szCs w:val="20"/>
        </w:rPr>
        <w:t> both allocate a block of memory on the heap in a perfectly valid manner, only </w:t>
      </w:r>
      <w:r w:rsidRPr="008D78CD">
        <w:rPr>
          <w:rStyle w:val="HTMLCode"/>
          <w:rFonts w:ascii="var(--jp-code-font-family)" w:hAnsi="var(--jp-code-font-family)"/>
          <w:bdr w:val="none" w:sz="0" w:space="0" w:color="auto" w:frame="1"/>
        </w:rPr>
        <w:t>new</w:t>
      </w:r>
      <w:r w:rsidRPr="008D78CD">
        <w:rPr>
          <w:rFonts w:ascii="Open Sans" w:hAnsi="Open Sans" w:cs="Open Sans"/>
          <w:sz w:val="20"/>
          <w:szCs w:val="20"/>
        </w:rPr>
        <w:t> will also call the constructor of the class and </w:t>
      </w:r>
      <w:r w:rsidRPr="008D78CD">
        <w:rPr>
          <w:rStyle w:val="HTMLCode"/>
          <w:rFonts w:ascii="var(--jp-code-font-family)" w:hAnsi="var(--jp-code-font-family)"/>
          <w:bdr w:val="none" w:sz="0" w:space="0" w:color="auto" w:frame="1"/>
        </w:rPr>
        <w:t>free</w:t>
      </w:r>
      <w:r w:rsidRPr="008D78CD">
        <w:rPr>
          <w:rFonts w:ascii="Open Sans" w:hAnsi="Open Sans" w:cs="Open Sans"/>
          <w:sz w:val="20"/>
          <w:szCs w:val="20"/>
        </w:rPr>
        <w:t> the destructor. To reduce the risk of undefined behavior, </w:t>
      </w:r>
      <w:r w:rsidRPr="008D78CD">
        <w:rPr>
          <w:rStyle w:val="HTMLCode"/>
          <w:rFonts w:ascii="var(--jp-code-font-family)" w:hAnsi="var(--jp-code-font-family)"/>
          <w:bdr w:val="none" w:sz="0" w:space="0" w:color="auto" w:frame="1"/>
        </w:rPr>
        <w:t>malloc</w:t>
      </w:r>
      <w:r w:rsidRPr="008D78CD">
        <w:rPr>
          <w:rFonts w:ascii="Open Sans" w:hAnsi="Open Sans" w:cs="Open Sans"/>
          <w:sz w:val="20"/>
          <w:szCs w:val="20"/>
        </w:rPr>
        <w:t> and </w:t>
      </w:r>
      <w:r w:rsidRPr="008D78CD">
        <w:rPr>
          <w:rStyle w:val="HTMLCode"/>
          <w:rFonts w:ascii="var(--jp-code-font-family)" w:hAnsi="var(--jp-code-font-family)"/>
          <w:bdr w:val="none" w:sz="0" w:space="0" w:color="auto" w:frame="1"/>
        </w:rPr>
        <w:t>free</w:t>
      </w:r>
      <w:r w:rsidRPr="008D78CD">
        <w:rPr>
          <w:rFonts w:ascii="Open Sans" w:hAnsi="Open Sans" w:cs="Open Sans"/>
          <w:sz w:val="20"/>
          <w:szCs w:val="20"/>
        </w:rPr>
        <w:t> should thus be avoided.</w:t>
      </w:r>
    </w:p>
    <w:p w:rsidR="008D78CD" w:rsidRPr="008D78CD" w:rsidRDefault="008D78CD" w:rsidP="00EB042C">
      <w:pPr>
        <w:pStyle w:val="NormalWeb"/>
        <w:numPr>
          <w:ilvl w:val="0"/>
          <w:numId w:val="5"/>
        </w:numPr>
        <w:shd w:val="clear" w:color="auto" w:fill="FFFFFF"/>
        <w:spacing w:before="0" w:beforeAutospacing="0" w:after="0" w:afterAutospacing="0"/>
        <w:rPr>
          <w:rFonts w:ascii="Open Sans" w:hAnsi="Open Sans" w:cs="Open Sans"/>
          <w:sz w:val="20"/>
          <w:szCs w:val="20"/>
        </w:rPr>
      </w:pPr>
      <w:r w:rsidRPr="008D78CD">
        <w:rPr>
          <w:rStyle w:val="Strong"/>
          <w:rFonts w:ascii="Open Sans" w:hAnsi="Open Sans" w:cs="Open Sans"/>
          <w:sz w:val="20"/>
          <w:szCs w:val="20"/>
        </w:rPr>
        <w:t>R. 11: Avoid calling new and delete explicitly</w:t>
      </w:r>
      <w:r w:rsidRPr="008D78CD">
        <w:rPr>
          <w:rFonts w:ascii="Open Sans" w:hAnsi="Open Sans" w:cs="Open Sans"/>
          <w:sz w:val="20"/>
          <w:szCs w:val="20"/>
        </w:rPr>
        <w:t xml:space="preserve"> Programmers </w:t>
      </w:r>
      <w:proofErr w:type="gramStart"/>
      <w:r w:rsidRPr="008D78CD">
        <w:rPr>
          <w:rFonts w:ascii="Open Sans" w:hAnsi="Open Sans" w:cs="Open Sans"/>
          <w:sz w:val="20"/>
          <w:szCs w:val="20"/>
        </w:rPr>
        <w:t>have to</w:t>
      </w:r>
      <w:proofErr w:type="gramEnd"/>
      <w:r w:rsidRPr="008D78CD">
        <w:rPr>
          <w:rFonts w:ascii="Open Sans" w:hAnsi="Open Sans" w:cs="Open Sans"/>
          <w:sz w:val="20"/>
          <w:szCs w:val="20"/>
        </w:rPr>
        <w:t xml:space="preserve"> make sure that every call of </w:t>
      </w:r>
      <w:r w:rsidRPr="008D78CD">
        <w:rPr>
          <w:rStyle w:val="HTMLCode"/>
          <w:rFonts w:ascii="var(--jp-code-font-family)" w:hAnsi="var(--jp-code-font-family)"/>
          <w:bdr w:val="none" w:sz="0" w:space="0" w:color="auto" w:frame="1"/>
        </w:rPr>
        <w:t>new</w:t>
      </w:r>
      <w:r w:rsidRPr="008D78CD">
        <w:rPr>
          <w:rFonts w:ascii="Open Sans" w:hAnsi="Open Sans" w:cs="Open Sans"/>
          <w:sz w:val="20"/>
          <w:szCs w:val="20"/>
        </w:rPr>
        <w:t> is paired with the appropriate </w:t>
      </w:r>
      <w:r w:rsidRPr="008D78CD">
        <w:rPr>
          <w:rStyle w:val="HTMLCode"/>
          <w:rFonts w:ascii="var(--jp-code-font-family)" w:hAnsi="var(--jp-code-font-family)"/>
          <w:bdr w:val="none" w:sz="0" w:space="0" w:color="auto" w:frame="1"/>
        </w:rPr>
        <w:t>delete</w:t>
      </w:r>
      <w:r w:rsidRPr="008D78CD">
        <w:rPr>
          <w:rFonts w:ascii="Open Sans" w:hAnsi="Open Sans" w:cs="Open Sans"/>
          <w:sz w:val="20"/>
          <w:szCs w:val="20"/>
        </w:rPr>
        <w:t> at the correct position so that no memory leak or invalid memory access occur. The emphasis here lies in the word "explicitly" as opposed to implicitly, such as with smart pointers or containers in the standard template library.</w:t>
      </w:r>
    </w:p>
    <w:p w:rsidR="008D78CD" w:rsidRPr="008D78CD" w:rsidRDefault="008D78CD" w:rsidP="00EB042C">
      <w:pPr>
        <w:pStyle w:val="NormalWeb"/>
        <w:numPr>
          <w:ilvl w:val="0"/>
          <w:numId w:val="5"/>
        </w:numPr>
        <w:shd w:val="clear" w:color="auto" w:fill="FFFFFF"/>
        <w:spacing w:before="0" w:beforeAutospacing="0" w:after="0" w:afterAutospacing="0"/>
        <w:rPr>
          <w:rFonts w:ascii="Open Sans" w:hAnsi="Open Sans" w:cs="Open Sans"/>
          <w:sz w:val="20"/>
          <w:szCs w:val="20"/>
        </w:rPr>
      </w:pPr>
      <w:r w:rsidRPr="008D78CD">
        <w:rPr>
          <w:rStyle w:val="Strong"/>
          <w:rFonts w:ascii="Open Sans" w:hAnsi="Open Sans" w:cs="Open Sans"/>
          <w:sz w:val="20"/>
          <w:szCs w:val="20"/>
        </w:rPr>
        <w:t>R. 12: Immediately give the result of an explicit resource allocation to a manager object</w:t>
      </w:r>
      <w:r w:rsidRPr="008D78CD">
        <w:rPr>
          <w:rFonts w:ascii="Open Sans" w:hAnsi="Open Sans" w:cs="Open Sans"/>
          <w:sz w:val="20"/>
          <w:szCs w:val="20"/>
        </w:rPr>
        <w:t> It is recommended to make use of manager objects for controlling resources such as files, memory or network connections to mitigate the risk of memory leaks. This is the core idea of smart pointers as discussed at length in this section.</w:t>
      </w:r>
    </w:p>
    <w:p w:rsidR="008D78CD" w:rsidRPr="008D78CD" w:rsidRDefault="008D78CD" w:rsidP="008D78CD">
      <w:pPr>
        <w:pStyle w:val="NormalWeb"/>
        <w:shd w:val="clear" w:color="auto" w:fill="FFFFFF"/>
        <w:spacing w:before="0" w:beforeAutospacing="0" w:after="0" w:afterAutospacing="0"/>
        <w:rPr>
          <w:rFonts w:ascii="Open Sans" w:hAnsi="Open Sans" w:cs="Open Sans"/>
          <w:sz w:val="20"/>
          <w:szCs w:val="20"/>
        </w:rPr>
      </w:pPr>
      <w:r w:rsidRPr="008D78CD">
        <w:rPr>
          <w:rFonts w:ascii="Open Sans" w:hAnsi="Open Sans" w:cs="Open Sans"/>
          <w:sz w:val="20"/>
          <w:szCs w:val="20"/>
        </w:rPr>
        <w:t>Summarizing, raw pointers created with </w:t>
      </w:r>
      <w:r w:rsidRPr="008D78CD">
        <w:rPr>
          <w:rStyle w:val="HTMLCode"/>
          <w:rFonts w:ascii="var(--jp-code-font-family)" w:hAnsi="var(--jp-code-font-family)"/>
          <w:bdr w:val="none" w:sz="0" w:space="0" w:color="auto" w:frame="1"/>
        </w:rPr>
        <w:t>new</w:t>
      </w:r>
      <w:r w:rsidRPr="008D78CD">
        <w:rPr>
          <w:rFonts w:ascii="Open Sans" w:hAnsi="Open Sans" w:cs="Open Sans"/>
          <w:sz w:val="20"/>
          <w:szCs w:val="20"/>
        </w:rPr>
        <w:t> and </w:t>
      </w:r>
      <w:r w:rsidRPr="008D78CD">
        <w:rPr>
          <w:rStyle w:val="HTMLCode"/>
          <w:rFonts w:ascii="var(--jp-code-font-family)" w:hAnsi="var(--jp-code-font-family)"/>
          <w:bdr w:val="none" w:sz="0" w:space="0" w:color="auto" w:frame="1"/>
        </w:rPr>
        <w:t>delete</w:t>
      </w:r>
      <w:r w:rsidRPr="008D78CD">
        <w:rPr>
          <w:rFonts w:ascii="Open Sans" w:hAnsi="Open Sans" w:cs="Open Sans"/>
          <w:sz w:val="20"/>
          <w:szCs w:val="20"/>
        </w:rPr>
        <w:t> allow for a high degree of flexibility and control over the managed memory as we have seen in earlier lessons of this course. To mitigate their proneness to errors, the following additional recommendations can be given:</w:t>
      </w:r>
    </w:p>
    <w:p w:rsidR="008D78CD" w:rsidRPr="008D78CD" w:rsidRDefault="008D78CD" w:rsidP="00EB042C">
      <w:pPr>
        <w:pStyle w:val="NormalWeb"/>
        <w:numPr>
          <w:ilvl w:val="0"/>
          <w:numId w:val="6"/>
        </w:numPr>
        <w:shd w:val="clear" w:color="auto" w:fill="FFFFFF"/>
        <w:spacing w:before="0" w:beforeAutospacing="0" w:after="0" w:afterAutospacing="0"/>
        <w:rPr>
          <w:rFonts w:ascii="Open Sans" w:hAnsi="Open Sans" w:cs="Open Sans"/>
          <w:sz w:val="20"/>
          <w:szCs w:val="20"/>
        </w:rPr>
      </w:pPr>
      <w:r w:rsidRPr="008D78CD">
        <w:rPr>
          <w:rFonts w:ascii="Open Sans" w:hAnsi="Open Sans" w:cs="Open Sans"/>
          <w:sz w:val="20"/>
          <w:szCs w:val="20"/>
        </w:rPr>
        <w:t>A call to </w:t>
      </w:r>
      <w:r w:rsidRPr="008D78CD">
        <w:rPr>
          <w:rStyle w:val="HTMLCode"/>
          <w:rFonts w:ascii="var(--jp-code-font-family)" w:hAnsi="var(--jp-code-font-family)"/>
          <w:bdr w:val="none" w:sz="0" w:space="0" w:color="auto" w:frame="1"/>
        </w:rPr>
        <w:t>new</w:t>
      </w:r>
      <w:r w:rsidRPr="008D78CD">
        <w:rPr>
          <w:rFonts w:ascii="Open Sans" w:hAnsi="Open Sans" w:cs="Open Sans"/>
          <w:sz w:val="20"/>
          <w:szCs w:val="20"/>
        </w:rPr>
        <w:t> should not be located too far away from the corresponding </w:t>
      </w:r>
      <w:r w:rsidRPr="008D78CD">
        <w:rPr>
          <w:rStyle w:val="HTMLCode"/>
          <w:rFonts w:ascii="var(--jp-code-font-family)" w:hAnsi="var(--jp-code-font-family)"/>
          <w:bdr w:val="none" w:sz="0" w:space="0" w:color="auto" w:frame="1"/>
        </w:rPr>
        <w:t>delete</w:t>
      </w:r>
      <w:r w:rsidRPr="008D78CD">
        <w:rPr>
          <w:rFonts w:ascii="Open Sans" w:hAnsi="Open Sans" w:cs="Open Sans"/>
          <w:sz w:val="20"/>
          <w:szCs w:val="20"/>
        </w:rPr>
        <w:t>. It is bad style to stretch you </w:t>
      </w:r>
      <w:proofErr w:type="spellStart"/>
      <w:r w:rsidRPr="008D78CD">
        <w:rPr>
          <w:rStyle w:val="HTMLCode"/>
          <w:rFonts w:ascii="var(--jp-code-font-family)" w:hAnsi="var(--jp-code-font-family)"/>
          <w:bdr w:val="none" w:sz="0" w:space="0" w:color="auto" w:frame="1"/>
        </w:rPr>
        <w:t>new</w:t>
      </w:r>
      <w:proofErr w:type="spellEnd"/>
      <w:r w:rsidRPr="008D78CD">
        <w:rPr>
          <w:rFonts w:ascii="Open Sans" w:hAnsi="Open Sans" w:cs="Open Sans"/>
          <w:sz w:val="20"/>
          <w:szCs w:val="20"/>
        </w:rPr>
        <w:t> / </w:t>
      </w:r>
      <w:r w:rsidRPr="008D78CD">
        <w:rPr>
          <w:rStyle w:val="HTMLCode"/>
          <w:rFonts w:ascii="var(--jp-code-font-family)" w:hAnsi="var(--jp-code-font-family)"/>
          <w:bdr w:val="none" w:sz="0" w:space="0" w:color="auto" w:frame="1"/>
        </w:rPr>
        <w:t>delete</w:t>
      </w:r>
      <w:r w:rsidRPr="008D78CD">
        <w:rPr>
          <w:rFonts w:ascii="Open Sans" w:hAnsi="Open Sans" w:cs="Open Sans"/>
          <w:sz w:val="20"/>
          <w:szCs w:val="20"/>
        </w:rPr>
        <w:t xml:space="preserve"> pairs throughout your program with references </w:t>
      </w:r>
      <w:proofErr w:type="spellStart"/>
      <w:r w:rsidRPr="008D78CD">
        <w:rPr>
          <w:rFonts w:ascii="Open Sans" w:hAnsi="Open Sans" w:cs="Open Sans"/>
          <w:sz w:val="20"/>
          <w:szCs w:val="20"/>
        </w:rPr>
        <w:t>criss-crossing</w:t>
      </w:r>
      <w:proofErr w:type="spellEnd"/>
      <w:r w:rsidRPr="008D78CD">
        <w:rPr>
          <w:rFonts w:ascii="Open Sans" w:hAnsi="Open Sans" w:cs="Open Sans"/>
          <w:sz w:val="20"/>
          <w:szCs w:val="20"/>
        </w:rPr>
        <w:t xml:space="preserve"> your entire code.</w:t>
      </w:r>
    </w:p>
    <w:p w:rsidR="008D78CD" w:rsidRPr="008D78CD" w:rsidRDefault="008D78CD" w:rsidP="00EB042C">
      <w:pPr>
        <w:pStyle w:val="NormalWeb"/>
        <w:numPr>
          <w:ilvl w:val="0"/>
          <w:numId w:val="6"/>
        </w:numPr>
        <w:shd w:val="clear" w:color="auto" w:fill="FFFFFF"/>
        <w:spacing w:before="0" w:beforeAutospacing="0" w:after="0" w:afterAutospacing="0"/>
        <w:rPr>
          <w:rFonts w:ascii="Open Sans" w:hAnsi="Open Sans" w:cs="Open Sans"/>
          <w:sz w:val="20"/>
          <w:szCs w:val="20"/>
        </w:rPr>
      </w:pPr>
      <w:r w:rsidRPr="008D78CD">
        <w:rPr>
          <w:rFonts w:ascii="Open Sans" w:hAnsi="Open Sans" w:cs="Open Sans"/>
          <w:sz w:val="20"/>
          <w:szCs w:val="20"/>
        </w:rPr>
        <w:t>Calls to </w:t>
      </w:r>
      <w:r w:rsidRPr="008D78CD">
        <w:rPr>
          <w:rStyle w:val="HTMLCode"/>
          <w:rFonts w:ascii="var(--jp-code-font-family)" w:hAnsi="var(--jp-code-font-family)"/>
          <w:bdr w:val="none" w:sz="0" w:space="0" w:color="auto" w:frame="1"/>
        </w:rPr>
        <w:t>new</w:t>
      </w:r>
      <w:r w:rsidRPr="008D78CD">
        <w:rPr>
          <w:rFonts w:ascii="Open Sans" w:hAnsi="Open Sans" w:cs="Open Sans"/>
          <w:sz w:val="20"/>
          <w:szCs w:val="20"/>
        </w:rPr>
        <w:t> and </w:t>
      </w:r>
      <w:r w:rsidRPr="008D78CD">
        <w:rPr>
          <w:rStyle w:val="HTMLCode"/>
          <w:rFonts w:ascii="var(--jp-code-font-family)" w:hAnsi="var(--jp-code-font-family)"/>
          <w:bdr w:val="none" w:sz="0" w:space="0" w:color="auto" w:frame="1"/>
        </w:rPr>
        <w:t>delete</w:t>
      </w:r>
      <w:r w:rsidRPr="008D78CD">
        <w:rPr>
          <w:rFonts w:ascii="Open Sans" w:hAnsi="Open Sans" w:cs="Open Sans"/>
          <w:sz w:val="20"/>
          <w:szCs w:val="20"/>
        </w:rPr>
        <w:t xml:space="preserve"> should always be hidden from third parties so that they must not concern themselves with managing memory manually (which is </w:t>
      </w:r>
      <w:proofErr w:type="gramStart"/>
      <w:r w:rsidRPr="008D78CD">
        <w:rPr>
          <w:rFonts w:ascii="Open Sans" w:hAnsi="Open Sans" w:cs="Open Sans"/>
          <w:sz w:val="20"/>
          <w:szCs w:val="20"/>
        </w:rPr>
        <w:t>similar to</w:t>
      </w:r>
      <w:proofErr w:type="gramEnd"/>
      <w:r w:rsidRPr="008D78CD">
        <w:rPr>
          <w:rFonts w:ascii="Open Sans" w:hAnsi="Open Sans" w:cs="Open Sans"/>
          <w:sz w:val="20"/>
          <w:szCs w:val="20"/>
        </w:rPr>
        <w:t xml:space="preserve"> R. 12).</w:t>
      </w:r>
    </w:p>
    <w:p w:rsidR="008D78CD" w:rsidRDefault="008D78CD" w:rsidP="00175645"/>
    <w:p w:rsidR="008D78CD" w:rsidRDefault="008D78CD" w:rsidP="00175645">
      <w:r>
        <w:rPr>
          <w:noProof/>
        </w:rPr>
        <w:drawing>
          <wp:inline distT="0" distB="0" distL="0" distR="0" wp14:anchorId="706E6469" wp14:editId="63A7C304">
            <wp:extent cx="5943600" cy="34651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465195"/>
                    </a:xfrm>
                    <a:prstGeom prst="rect">
                      <a:avLst/>
                    </a:prstGeom>
                  </pic:spPr>
                </pic:pic>
              </a:graphicData>
            </a:graphic>
          </wp:inline>
        </w:drawing>
      </w:r>
    </w:p>
    <w:p w:rsidR="008D78CD" w:rsidRPr="008D78CD" w:rsidRDefault="008D78CD" w:rsidP="008D78CD">
      <w:pPr>
        <w:spacing w:after="0" w:line="240" w:lineRule="auto"/>
        <w:rPr>
          <w:rFonts w:ascii="Open Sans" w:eastAsia="Times New Roman" w:hAnsi="Open Sans" w:cs="Open Sans"/>
          <w:color w:val="11161A"/>
          <w:sz w:val="20"/>
          <w:szCs w:val="20"/>
        </w:rPr>
      </w:pPr>
      <w:r w:rsidRPr="008D78CD">
        <w:rPr>
          <w:rFonts w:ascii="Open Sans" w:eastAsia="Times New Roman" w:hAnsi="Open Sans" w:cs="Open Sans"/>
          <w:color w:val="11161A"/>
          <w:sz w:val="20"/>
          <w:szCs w:val="20"/>
        </w:rPr>
        <w:t>In addition to the above recommendations, the C++ core guidelines also contain a total of 13 rules for the </w:t>
      </w:r>
      <w:hyperlink r:id="rId95" w:anchor="rsmart-smart-pointers" w:tgtFrame="_blank" w:history="1">
        <w:r w:rsidRPr="008D78CD">
          <w:rPr>
            <w:rFonts w:ascii="Open Sans" w:eastAsia="Times New Roman" w:hAnsi="Open Sans" w:cs="Open Sans"/>
            <w:b/>
            <w:bCs/>
            <w:color w:val="0000FF"/>
            <w:sz w:val="20"/>
            <w:szCs w:val="20"/>
          </w:rPr>
          <w:t>recommended use of smart pointers</w:t>
        </w:r>
      </w:hyperlink>
      <w:r w:rsidRPr="008D78CD">
        <w:rPr>
          <w:rFonts w:ascii="Open Sans" w:eastAsia="Times New Roman" w:hAnsi="Open Sans" w:cs="Open Sans"/>
          <w:color w:val="11161A"/>
          <w:sz w:val="20"/>
          <w:szCs w:val="20"/>
        </w:rPr>
        <w:t>. In the following, we will discuss a selection of these:</w:t>
      </w:r>
    </w:p>
    <w:p w:rsidR="008D78CD" w:rsidRPr="008D78CD" w:rsidRDefault="008D78CD" w:rsidP="00EB042C">
      <w:pPr>
        <w:numPr>
          <w:ilvl w:val="0"/>
          <w:numId w:val="7"/>
        </w:numPr>
        <w:spacing w:after="0" w:line="240" w:lineRule="auto"/>
        <w:rPr>
          <w:rFonts w:ascii="Open Sans" w:eastAsia="Times New Roman" w:hAnsi="Open Sans" w:cs="Open Sans"/>
          <w:color w:val="11161A"/>
          <w:sz w:val="20"/>
          <w:szCs w:val="20"/>
        </w:rPr>
      </w:pPr>
      <w:r w:rsidRPr="008D78CD">
        <w:rPr>
          <w:rFonts w:ascii="Open Sans" w:eastAsia="Times New Roman" w:hAnsi="Open Sans" w:cs="Open Sans"/>
          <w:b/>
          <w:bCs/>
          <w:color w:val="11161A"/>
          <w:sz w:val="20"/>
          <w:szCs w:val="20"/>
        </w:rPr>
        <w:t xml:space="preserve">R. </w:t>
      </w:r>
      <w:proofErr w:type="gramStart"/>
      <w:r w:rsidRPr="008D78CD">
        <w:rPr>
          <w:rFonts w:ascii="Open Sans" w:eastAsia="Times New Roman" w:hAnsi="Open Sans" w:cs="Open Sans"/>
          <w:b/>
          <w:bCs/>
          <w:color w:val="11161A"/>
          <w:sz w:val="20"/>
          <w:szCs w:val="20"/>
        </w:rPr>
        <w:t>20 :</w:t>
      </w:r>
      <w:proofErr w:type="gramEnd"/>
      <w:r w:rsidRPr="008D78CD">
        <w:rPr>
          <w:rFonts w:ascii="Open Sans" w:eastAsia="Times New Roman" w:hAnsi="Open Sans" w:cs="Open Sans"/>
          <w:b/>
          <w:bCs/>
          <w:color w:val="11161A"/>
          <w:sz w:val="20"/>
          <w:szCs w:val="20"/>
        </w:rPr>
        <w:t xml:space="preserve"> Use </w:t>
      </w:r>
      <w:proofErr w:type="spellStart"/>
      <w:r w:rsidRPr="008D78CD">
        <w:rPr>
          <w:rFonts w:ascii="Open Sans" w:eastAsia="Times New Roman" w:hAnsi="Open Sans" w:cs="Open Sans"/>
          <w:b/>
          <w:bCs/>
          <w:color w:val="11161A"/>
          <w:sz w:val="20"/>
          <w:szCs w:val="20"/>
        </w:rPr>
        <w:t>unique_ptr</w:t>
      </w:r>
      <w:proofErr w:type="spellEnd"/>
      <w:r w:rsidRPr="008D78CD">
        <w:rPr>
          <w:rFonts w:ascii="Open Sans" w:eastAsia="Times New Roman" w:hAnsi="Open Sans" w:cs="Open Sans"/>
          <w:b/>
          <w:bCs/>
          <w:color w:val="11161A"/>
          <w:sz w:val="20"/>
          <w:szCs w:val="20"/>
        </w:rPr>
        <w:t xml:space="preserve"> or </w:t>
      </w:r>
      <w:proofErr w:type="spellStart"/>
      <w:r w:rsidRPr="008D78CD">
        <w:rPr>
          <w:rFonts w:ascii="Open Sans" w:eastAsia="Times New Roman" w:hAnsi="Open Sans" w:cs="Open Sans"/>
          <w:b/>
          <w:bCs/>
          <w:color w:val="11161A"/>
          <w:sz w:val="20"/>
          <w:szCs w:val="20"/>
        </w:rPr>
        <w:t>shared_ptr</w:t>
      </w:r>
      <w:proofErr w:type="spellEnd"/>
      <w:r w:rsidRPr="008D78CD">
        <w:rPr>
          <w:rFonts w:ascii="Open Sans" w:eastAsia="Times New Roman" w:hAnsi="Open Sans" w:cs="Open Sans"/>
          <w:b/>
          <w:bCs/>
          <w:color w:val="11161A"/>
          <w:sz w:val="20"/>
          <w:szCs w:val="20"/>
        </w:rPr>
        <w:t xml:space="preserve"> to represent ownership</w:t>
      </w:r>
    </w:p>
    <w:p w:rsidR="008D78CD" w:rsidRPr="008D78CD" w:rsidRDefault="008D78CD" w:rsidP="00EB042C">
      <w:pPr>
        <w:numPr>
          <w:ilvl w:val="0"/>
          <w:numId w:val="7"/>
        </w:numPr>
        <w:spacing w:after="0" w:line="240" w:lineRule="auto"/>
        <w:rPr>
          <w:rFonts w:ascii="Open Sans" w:eastAsia="Times New Roman" w:hAnsi="Open Sans" w:cs="Open Sans"/>
          <w:color w:val="11161A"/>
          <w:sz w:val="20"/>
          <w:szCs w:val="20"/>
        </w:rPr>
      </w:pPr>
      <w:r w:rsidRPr="008D78CD">
        <w:rPr>
          <w:rFonts w:ascii="Open Sans" w:eastAsia="Times New Roman" w:hAnsi="Open Sans" w:cs="Open Sans"/>
          <w:b/>
          <w:bCs/>
          <w:color w:val="11161A"/>
          <w:sz w:val="20"/>
          <w:szCs w:val="20"/>
        </w:rPr>
        <w:t xml:space="preserve">R. </w:t>
      </w:r>
      <w:proofErr w:type="gramStart"/>
      <w:r w:rsidRPr="008D78CD">
        <w:rPr>
          <w:rFonts w:ascii="Open Sans" w:eastAsia="Times New Roman" w:hAnsi="Open Sans" w:cs="Open Sans"/>
          <w:b/>
          <w:bCs/>
          <w:color w:val="11161A"/>
          <w:sz w:val="20"/>
          <w:szCs w:val="20"/>
        </w:rPr>
        <w:t>21 :</w:t>
      </w:r>
      <w:proofErr w:type="gramEnd"/>
      <w:r w:rsidRPr="008D78CD">
        <w:rPr>
          <w:rFonts w:ascii="Open Sans" w:eastAsia="Times New Roman" w:hAnsi="Open Sans" w:cs="Open Sans"/>
          <w:b/>
          <w:bCs/>
          <w:color w:val="11161A"/>
          <w:sz w:val="20"/>
          <w:szCs w:val="20"/>
        </w:rPr>
        <w:t xml:space="preserve"> Prefer </w:t>
      </w:r>
      <w:proofErr w:type="spellStart"/>
      <w:r w:rsidRPr="008D78CD">
        <w:rPr>
          <w:rFonts w:ascii="Open Sans" w:eastAsia="Times New Roman" w:hAnsi="Open Sans" w:cs="Open Sans"/>
          <w:b/>
          <w:bCs/>
          <w:color w:val="11161A"/>
          <w:sz w:val="20"/>
          <w:szCs w:val="20"/>
        </w:rPr>
        <w:t>unique_ptr</w:t>
      </w:r>
      <w:proofErr w:type="spellEnd"/>
      <w:r w:rsidRPr="008D78CD">
        <w:rPr>
          <w:rFonts w:ascii="Open Sans" w:eastAsia="Times New Roman" w:hAnsi="Open Sans" w:cs="Open Sans"/>
          <w:b/>
          <w:bCs/>
          <w:color w:val="11161A"/>
          <w:sz w:val="20"/>
          <w:szCs w:val="20"/>
        </w:rPr>
        <w:t xml:space="preserve"> over std::</w:t>
      </w:r>
      <w:proofErr w:type="spellStart"/>
      <w:r w:rsidRPr="008D78CD">
        <w:rPr>
          <w:rFonts w:ascii="Open Sans" w:eastAsia="Times New Roman" w:hAnsi="Open Sans" w:cs="Open Sans"/>
          <w:b/>
          <w:bCs/>
          <w:color w:val="11161A"/>
          <w:sz w:val="20"/>
          <w:szCs w:val="20"/>
        </w:rPr>
        <w:t>shared_ptr</w:t>
      </w:r>
      <w:proofErr w:type="spellEnd"/>
      <w:r w:rsidRPr="008D78CD">
        <w:rPr>
          <w:rFonts w:ascii="Open Sans" w:eastAsia="Times New Roman" w:hAnsi="Open Sans" w:cs="Open Sans"/>
          <w:b/>
          <w:bCs/>
          <w:color w:val="11161A"/>
          <w:sz w:val="20"/>
          <w:szCs w:val="20"/>
        </w:rPr>
        <w:t xml:space="preserve"> unless you need to share ownership</w:t>
      </w:r>
    </w:p>
    <w:p w:rsidR="008D78CD" w:rsidRPr="008D78CD" w:rsidRDefault="008D78CD" w:rsidP="008D78CD">
      <w:pPr>
        <w:spacing w:after="0" w:line="240" w:lineRule="auto"/>
        <w:rPr>
          <w:rFonts w:ascii="Open Sans" w:eastAsia="Times New Roman" w:hAnsi="Open Sans" w:cs="Open Sans"/>
          <w:color w:val="11161A"/>
          <w:sz w:val="20"/>
          <w:szCs w:val="20"/>
        </w:rPr>
      </w:pPr>
      <w:r w:rsidRPr="008D78CD">
        <w:rPr>
          <w:rFonts w:ascii="Open Sans" w:eastAsia="Times New Roman" w:hAnsi="Open Sans" w:cs="Open Sans"/>
          <w:color w:val="11161A"/>
          <w:sz w:val="20"/>
          <w:szCs w:val="20"/>
        </w:rPr>
        <w:lastRenderedPageBreak/>
        <w:t>Both pointer types express ownership and responsibilities (R. 20). A </w:t>
      </w:r>
      <w:proofErr w:type="spellStart"/>
      <w:r w:rsidRPr="008D78CD">
        <w:rPr>
          <w:rFonts w:ascii="var(--jp-code-font-family)" w:eastAsia="Times New Roman" w:hAnsi="var(--jp-code-font-family)" w:cs="Courier New"/>
          <w:color w:val="11161A"/>
          <w:sz w:val="20"/>
          <w:szCs w:val="20"/>
          <w:bdr w:val="none" w:sz="0" w:space="0" w:color="auto" w:frame="1"/>
        </w:rPr>
        <w:t>unique_ptr</w:t>
      </w:r>
      <w:proofErr w:type="spellEnd"/>
      <w:r w:rsidRPr="008D78CD">
        <w:rPr>
          <w:rFonts w:ascii="Open Sans" w:eastAsia="Times New Roman" w:hAnsi="Open Sans" w:cs="Open Sans"/>
          <w:color w:val="11161A"/>
          <w:sz w:val="20"/>
          <w:szCs w:val="20"/>
        </w:rPr>
        <w:t> is an exclusive owner of the managed resource; therefore, it cannot be copied, only moved. In contrast, a </w:t>
      </w:r>
      <w:proofErr w:type="spellStart"/>
      <w:r w:rsidRPr="008D78CD">
        <w:rPr>
          <w:rFonts w:ascii="var(--jp-code-font-family)" w:eastAsia="Times New Roman" w:hAnsi="var(--jp-code-font-family)" w:cs="Courier New"/>
          <w:color w:val="11161A"/>
          <w:sz w:val="20"/>
          <w:szCs w:val="20"/>
          <w:bdr w:val="none" w:sz="0" w:space="0" w:color="auto" w:frame="1"/>
        </w:rPr>
        <w:t>shared_ptr</w:t>
      </w:r>
      <w:proofErr w:type="spellEnd"/>
      <w:r w:rsidRPr="008D78CD">
        <w:rPr>
          <w:rFonts w:ascii="Open Sans" w:eastAsia="Times New Roman" w:hAnsi="Open Sans" w:cs="Open Sans"/>
          <w:color w:val="11161A"/>
          <w:sz w:val="20"/>
          <w:szCs w:val="20"/>
        </w:rPr>
        <w:t> shares the managed resource with others. As described above, this mechanism works by incrementing and decrementing a common reference counter. The resulting administration overhead makes </w:t>
      </w:r>
      <w:proofErr w:type="spellStart"/>
      <w:r w:rsidRPr="008D78CD">
        <w:rPr>
          <w:rFonts w:ascii="var(--jp-code-font-family)" w:eastAsia="Times New Roman" w:hAnsi="var(--jp-code-font-family)" w:cs="Courier New"/>
          <w:color w:val="11161A"/>
          <w:sz w:val="20"/>
          <w:szCs w:val="20"/>
          <w:bdr w:val="none" w:sz="0" w:space="0" w:color="auto" w:frame="1"/>
        </w:rPr>
        <w:t>shared_ptr</w:t>
      </w:r>
      <w:proofErr w:type="spellEnd"/>
      <w:r w:rsidRPr="008D78CD">
        <w:rPr>
          <w:rFonts w:ascii="Open Sans" w:eastAsia="Times New Roman" w:hAnsi="Open Sans" w:cs="Open Sans"/>
          <w:color w:val="11161A"/>
          <w:sz w:val="20"/>
          <w:szCs w:val="20"/>
        </w:rPr>
        <w:t> more expensive than </w:t>
      </w:r>
      <w:proofErr w:type="spellStart"/>
      <w:r w:rsidRPr="008D78CD">
        <w:rPr>
          <w:rFonts w:ascii="var(--jp-code-font-family)" w:eastAsia="Times New Roman" w:hAnsi="var(--jp-code-font-family)" w:cs="Courier New"/>
          <w:color w:val="11161A"/>
          <w:sz w:val="20"/>
          <w:szCs w:val="20"/>
          <w:bdr w:val="none" w:sz="0" w:space="0" w:color="auto" w:frame="1"/>
        </w:rPr>
        <w:t>unique_ptr</w:t>
      </w:r>
      <w:proofErr w:type="spellEnd"/>
      <w:r w:rsidRPr="008D78CD">
        <w:rPr>
          <w:rFonts w:ascii="Open Sans" w:eastAsia="Times New Roman" w:hAnsi="Open Sans" w:cs="Open Sans"/>
          <w:color w:val="11161A"/>
          <w:sz w:val="20"/>
          <w:szCs w:val="20"/>
        </w:rPr>
        <w:t xml:space="preserve">. For this </w:t>
      </w:r>
      <w:proofErr w:type="gramStart"/>
      <w:r w:rsidRPr="008D78CD">
        <w:rPr>
          <w:rFonts w:ascii="Open Sans" w:eastAsia="Times New Roman" w:hAnsi="Open Sans" w:cs="Open Sans"/>
          <w:color w:val="11161A"/>
          <w:sz w:val="20"/>
          <w:szCs w:val="20"/>
        </w:rPr>
        <w:t>reason</w:t>
      </w:r>
      <w:proofErr w:type="gramEnd"/>
      <w:r w:rsidRPr="008D78CD">
        <w:rPr>
          <w:rFonts w:ascii="Open Sans" w:eastAsia="Times New Roman" w:hAnsi="Open Sans" w:cs="Open Sans"/>
          <w:color w:val="11161A"/>
          <w:sz w:val="20"/>
          <w:szCs w:val="20"/>
        </w:rPr>
        <w:t> </w:t>
      </w:r>
      <w:proofErr w:type="spellStart"/>
      <w:r w:rsidRPr="008D78CD">
        <w:rPr>
          <w:rFonts w:ascii="var(--jp-code-font-family)" w:eastAsia="Times New Roman" w:hAnsi="var(--jp-code-font-family)" w:cs="Courier New"/>
          <w:color w:val="11161A"/>
          <w:sz w:val="20"/>
          <w:szCs w:val="20"/>
          <w:bdr w:val="none" w:sz="0" w:space="0" w:color="auto" w:frame="1"/>
        </w:rPr>
        <w:t>unique_ptr</w:t>
      </w:r>
      <w:proofErr w:type="spellEnd"/>
      <w:r w:rsidRPr="008D78CD">
        <w:rPr>
          <w:rFonts w:ascii="Open Sans" w:eastAsia="Times New Roman" w:hAnsi="Open Sans" w:cs="Open Sans"/>
          <w:color w:val="11161A"/>
          <w:sz w:val="20"/>
          <w:szCs w:val="20"/>
        </w:rPr>
        <w:t> should always be the first choice (R. 21).</w:t>
      </w:r>
    </w:p>
    <w:p w:rsidR="008D78CD" w:rsidRPr="008D78CD" w:rsidRDefault="008D78CD" w:rsidP="00EB042C">
      <w:pPr>
        <w:numPr>
          <w:ilvl w:val="0"/>
          <w:numId w:val="8"/>
        </w:numPr>
        <w:spacing w:after="0" w:line="240" w:lineRule="auto"/>
        <w:rPr>
          <w:rFonts w:ascii="Open Sans" w:eastAsia="Times New Roman" w:hAnsi="Open Sans" w:cs="Open Sans"/>
          <w:color w:val="11161A"/>
          <w:sz w:val="20"/>
          <w:szCs w:val="20"/>
        </w:rPr>
      </w:pPr>
      <w:r w:rsidRPr="008D78CD">
        <w:rPr>
          <w:rFonts w:ascii="Open Sans" w:eastAsia="Times New Roman" w:hAnsi="Open Sans" w:cs="Open Sans"/>
          <w:b/>
          <w:bCs/>
          <w:color w:val="11161A"/>
          <w:sz w:val="20"/>
          <w:szCs w:val="20"/>
        </w:rPr>
        <w:t xml:space="preserve">R. </w:t>
      </w:r>
      <w:proofErr w:type="gramStart"/>
      <w:r w:rsidRPr="008D78CD">
        <w:rPr>
          <w:rFonts w:ascii="Open Sans" w:eastAsia="Times New Roman" w:hAnsi="Open Sans" w:cs="Open Sans"/>
          <w:b/>
          <w:bCs/>
          <w:color w:val="11161A"/>
          <w:sz w:val="20"/>
          <w:szCs w:val="20"/>
        </w:rPr>
        <w:t>22 :</w:t>
      </w:r>
      <w:proofErr w:type="gramEnd"/>
      <w:r w:rsidRPr="008D78CD">
        <w:rPr>
          <w:rFonts w:ascii="Open Sans" w:eastAsia="Times New Roman" w:hAnsi="Open Sans" w:cs="Open Sans"/>
          <w:b/>
          <w:bCs/>
          <w:color w:val="11161A"/>
          <w:sz w:val="20"/>
          <w:szCs w:val="20"/>
        </w:rPr>
        <w:t xml:space="preserve"> Use </w:t>
      </w:r>
      <w:proofErr w:type="spellStart"/>
      <w:r w:rsidRPr="008D78CD">
        <w:rPr>
          <w:rFonts w:ascii="Open Sans" w:eastAsia="Times New Roman" w:hAnsi="Open Sans" w:cs="Open Sans"/>
          <w:b/>
          <w:bCs/>
          <w:color w:val="11161A"/>
          <w:sz w:val="20"/>
          <w:szCs w:val="20"/>
        </w:rPr>
        <w:t>make_shared</w:t>
      </w:r>
      <w:proofErr w:type="spellEnd"/>
      <w:r w:rsidRPr="008D78CD">
        <w:rPr>
          <w:rFonts w:ascii="Open Sans" w:eastAsia="Times New Roman" w:hAnsi="Open Sans" w:cs="Open Sans"/>
          <w:b/>
          <w:bCs/>
          <w:color w:val="11161A"/>
          <w:sz w:val="20"/>
          <w:szCs w:val="20"/>
        </w:rPr>
        <w:t xml:space="preserve">() to make </w:t>
      </w:r>
      <w:proofErr w:type="spellStart"/>
      <w:r w:rsidRPr="008D78CD">
        <w:rPr>
          <w:rFonts w:ascii="Open Sans" w:eastAsia="Times New Roman" w:hAnsi="Open Sans" w:cs="Open Sans"/>
          <w:b/>
          <w:bCs/>
          <w:color w:val="11161A"/>
          <w:sz w:val="20"/>
          <w:szCs w:val="20"/>
        </w:rPr>
        <w:t>shared_ptr</w:t>
      </w:r>
      <w:proofErr w:type="spellEnd"/>
    </w:p>
    <w:p w:rsidR="008D78CD" w:rsidRPr="008D78CD" w:rsidRDefault="008D78CD" w:rsidP="00EB042C">
      <w:pPr>
        <w:numPr>
          <w:ilvl w:val="0"/>
          <w:numId w:val="8"/>
        </w:numPr>
        <w:spacing w:after="0" w:line="240" w:lineRule="auto"/>
        <w:rPr>
          <w:rFonts w:ascii="Open Sans" w:eastAsia="Times New Roman" w:hAnsi="Open Sans" w:cs="Open Sans"/>
          <w:color w:val="11161A"/>
          <w:sz w:val="20"/>
          <w:szCs w:val="20"/>
        </w:rPr>
      </w:pPr>
      <w:r w:rsidRPr="008D78CD">
        <w:rPr>
          <w:rFonts w:ascii="Open Sans" w:eastAsia="Times New Roman" w:hAnsi="Open Sans" w:cs="Open Sans"/>
          <w:b/>
          <w:bCs/>
          <w:color w:val="11161A"/>
          <w:sz w:val="20"/>
          <w:szCs w:val="20"/>
        </w:rPr>
        <w:t xml:space="preserve">R. </w:t>
      </w:r>
      <w:proofErr w:type="gramStart"/>
      <w:r w:rsidRPr="008D78CD">
        <w:rPr>
          <w:rFonts w:ascii="Open Sans" w:eastAsia="Times New Roman" w:hAnsi="Open Sans" w:cs="Open Sans"/>
          <w:b/>
          <w:bCs/>
          <w:color w:val="11161A"/>
          <w:sz w:val="20"/>
          <w:szCs w:val="20"/>
        </w:rPr>
        <w:t>23 :</w:t>
      </w:r>
      <w:proofErr w:type="gramEnd"/>
      <w:r w:rsidRPr="008D78CD">
        <w:rPr>
          <w:rFonts w:ascii="Open Sans" w:eastAsia="Times New Roman" w:hAnsi="Open Sans" w:cs="Open Sans"/>
          <w:b/>
          <w:bCs/>
          <w:color w:val="11161A"/>
          <w:sz w:val="20"/>
          <w:szCs w:val="20"/>
        </w:rPr>
        <w:t xml:space="preserve"> Use </w:t>
      </w:r>
      <w:proofErr w:type="spellStart"/>
      <w:r w:rsidRPr="008D78CD">
        <w:rPr>
          <w:rFonts w:ascii="Open Sans" w:eastAsia="Times New Roman" w:hAnsi="Open Sans" w:cs="Open Sans"/>
          <w:b/>
          <w:bCs/>
          <w:color w:val="11161A"/>
          <w:sz w:val="20"/>
          <w:szCs w:val="20"/>
        </w:rPr>
        <w:t>make_unique</w:t>
      </w:r>
      <w:proofErr w:type="spellEnd"/>
      <w:r w:rsidRPr="008D78CD">
        <w:rPr>
          <w:rFonts w:ascii="Open Sans" w:eastAsia="Times New Roman" w:hAnsi="Open Sans" w:cs="Open Sans"/>
          <w:b/>
          <w:bCs/>
          <w:color w:val="11161A"/>
          <w:sz w:val="20"/>
          <w:szCs w:val="20"/>
        </w:rPr>
        <w:t>() to make std::</w:t>
      </w:r>
      <w:proofErr w:type="spellStart"/>
      <w:r w:rsidRPr="008D78CD">
        <w:rPr>
          <w:rFonts w:ascii="Open Sans" w:eastAsia="Times New Roman" w:hAnsi="Open Sans" w:cs="Open Sans"/>
          <w:b/>
          <w:bCs/>
          <w:color w:val="11161A"/>
          <w:sz w:val="20"/>
          <w:szCs w:val="20"/>
        </w:rPr>
        <w:t>unique_ptr</w:t>
      </w:r>
      <w:proofErr w:type="spellEnd"/>
    </w:p>
    <w:p w:rsidR="008D78CD" w:rsidRPr="008D78CD" w:rsidRDefault="008D78CD" w:rsidP="008D78CD">
      <w:pPr>
        <w:spacing w:after="0" w:line="240" w:lineRule="auto"/>
        <w:rPr>
          <w:rFonts w:ascii="Open Sans" w:eastAsia="Times New Roman" w:hAnsi="Open Sans" w:cs="Open Sans"/>
          <w:color w:val="11161A"/>
          <w:sz w:val="20"/>
          <w:szCs w:val="20"/>
        </w:rPr>
      </w:pPr>
      <w:r w:rsidRPr="008D78CD">
        <w:rPr>
          <w:rFonts w:ascii="Open Sans" w:eastAsia="Times New Roman" w:hAnsi="Open Sans" w:cs="Open Sans"/>
          <w:color w:val="11161A"/>
          <w:sz w:val="20"/>
          <w:szCs w:val="20"/>
        </w:rPr>
        <w:t xml:space="preserve">The increased management overhead compared to raw pointers becomes </w:t>
      </w:r>
      <w:proofErr w:type="gramStart"/>
      <w:r w:rsidRPr="008D78CD">
        <w:rPr>
          <w:rFonts w:ascii="Open Sans" w:eastAsia="Times New Roman" w:hAnsi="Open Sans" w:cs="Open Sans"/>
          <w:color w:val="11161A"/>
          <w:sz w:val="20"/>
          <w:szCs w:val="20"/>
        </w:rPr>
        <w:t>in particular true</w:t>
      </w:r>
      <w:proofErr w:type="gramEnd"/>
      <w:r w:rsidRPr="008D78CD">
        <w:rPr>
          <w:rFonts w:ascii="Open Sans" w:eastAsia="Times New Roman" w:hAnsi="Open Sans" w:cs="Open Sans"/>
          <w:color w:val="11161A"/>
          <w:sz w:val="20"/>
          <w:szCs w:val="20"/>
        </w:rPr>
        <w:t xml:space="preserve"> if a </w:t>
      </w:r>
      <w:proofErr w:type="spellStart"/>
      <w:r w:rsidRPr="008D78CD">
        <w:rPr>
          <w:rFonts w:ascii="var(--jp-code-font-family)" w:eastAsia="Times New Roman" w:hAnsi="var(--jp-code-font-family)" w:cs="Courier New"/>
          <w:color w:val="11161A"/>
          <w:sz w:val="20"/>
          <w:szCs w:val="20"/>
          <w:bdr w:val="none" w:sz="0" w:space="0" w:color="auto" w:frame="1"/>
        </w:rPr>
        <w:t>shared_ptr</w:t>
      </w:r>
      <w:proofErr w:type="spellEnd"/>
      <w:r w:rsidRPr="008D78CD">
        <w:rPr>
          <w:rFonts w:ascii="Open Sans" w:eastAsia="Times New Roman" w:hAnsi="Open Sans" w:cs="Open Sans"/>
          <w:color w:val="11161A"/>
          <w:sz w:val="20"/>
          <w:szCs w:val="20"/>
        </w:rPr>
        <w:t> is used. Creating a </w:t>
      </w:r>
      <w:proofErr w:type="spellStart"/>
      <w:r w:rsidRPr="008D78CD">
        <w:rPr>
          <w:rFonts w:ascii="var(--jp-code-font-family)" w:eastAsia="Times New Roman" w:hAnsi="var(--jp-code-font-family)" w:cs="Courier New"/>
          <w:color w:val="11161A"/>
          <w:sz w:val="20"/>
          <w:szCs w:val="20"/>
          <w:bdr w:val="none" w:sz="0" w:space="0" w:color="auto" w:frame="1"/>
        </w:rPr>
        <w:t>shared_ptr</w:t>
      </w:r>
      <w:proofErr w:type="spellEnd"/>
      <w:r w:rsidRPr="008D78CD">
        <w:rPr>
          <w:rFonts w:ascii="Open Sans" w:eastAsia="Times New Roman" w:hAnsi="Open Sans" w:cs="Open Sans"/>
          <w:color w:val="11161A"/>
          <w:sz w:val="20"/>
          <w:szCs w:val="20"/>
        </w:rPr>
        <w:t> requires (1) the allocation of the resource using new and (2) the allocation and management of the reference counter. Using the factory function </w:t>
      </w:r>
      <w:proofErr w:type="spellStart"/>
      <w:r w:rsidRPr="008D78CD">
        <w:rPr>
          <w:rFonts w:ascii="var(--jp-code-font-family)" w:eastAsia="Times New Roman" w:hAnsi="var(--jp-code-font-family)" w:cs="Courier New"/>
          <w:color w:val="11161A"/>
          <w:sz w:val="20"/>
          <w:szCs w:val="20"/>
          <w:bdr w:val="none" w:sz="0" w:space="0" w:color="auto" w:frame="1"/>
        </w:rPr>
        <w:t>make_shared</w:t>
      </w:r>
      <w:proofErr w:type="spellEnd"/>
      <w:r w:rsidRPr="008D78CD">
        <w:rPr>
          <w:rFonts w:ascii="Open Sans" w:eastAsia="Times New Roman" w:hAnsi="Open Sans" w:cs="Open Sans"/>
          <w:color w:val="11161A"/>
          <w:sz w:val="20"/>
          <w:szCs w:val="20"/>
        </w:rPr>
        <w:t> is a one-step operation with lower overhead and should thus always be preferred. (R.22). This also holds for </w:t>
      </w:r>
      <w:proofErr w:type="spellStart"/>
      <w:r w:rsidRPr="008D78CD">
        <w:rPr>
          <w:rFonts w:ascii="var(--jp-code-font-family)" w:eastAsia="Times New Roman" w:hAnsi="var(--jp-code-font-family)" w:cs="Courier New"/>
          <w:color w:val="11161A"/>
          <w:sz w:val="20"/>
          <w:szCs w:val="20"/>
          <w:bdr w:val="none" w:sz="0" w:space="0" w:color="auto" w:frame="1"/>
        </w:rPr>
        <w:t>unique_ptr</w:t>
      </w:r>
      <w:proofErr w:type="spellEnd"/>
      <w:r w:rsidRPr="008D78CD">
        <w:rPr>
          <w:rFonts w:ascii="Open Sans" w:eastAsia="Times New Roman" w:hAnsi="Open Sans" w:cs="Open Sans"/>
          <w:color w:val="11161A"/>
          <w:sz w:val="20"/>
          <w:szCs w:val="20"/>
        </w:rPr>
        <w:t> (R.23), although the performance gain in this case is minimal (if existent at all).</w:t>
      </w:r>
    </w:p>
    <w:p w:rsidR="008D78CD" w:rsidRPr="008D78CD" w:rsidRDefault="008D78CD" w:rsidP="008D78CD">
      <w:pPr>
        <w:spacing w:after="0" w:line="240" w:lineRule="auto"/>
        <w:rPr>
          <w:rFonts w:ascii="Open Sans" w:eastAsia="Times New Roman" w:hAnsi="Open Sans" w:cs="Open Sans"/>
          <w:color w:val="11161A"/>
          <w:sz w:val="20"/>
          <w:szCs w:val="20"/>
        </w:rPr>
      </w:pPr>
      <w:r w:rsidRPr="008D78CD">
        <w:rPr>
          <w:rFonts w:ascii="Open Sans" w:eastAsia="Times New Roman" w:hAnsi="Open Sans" w:cs="Open Sans"/>
          <w:color w:val="11161A"/>
          <w:sz w:val="20"/>
          <w:szCs w:val="20"/>
        </w:rPr>
        <w:t>But there is an additional reason for using the </w:t>
      </w:r>
      <w:r w:rsidRPr="008D78CD">
        <w:rPr>
          <w:rFonts w:ascii="var(--jp-code-font-family)" w:eastAsia="Times New Roman" w:hAnsi="var(--jp-code-font-family)" w:cs="Courier New"/>
          <w:color w:val="11161A"/>
          <w:sz w:val="20"/>
          <w:szCs w:val="20"/>
          <w:bdr w:val="none" w:sz="0" w:space="0" w:color="auto" w:frame="1"/>
        </w:rPr>
        <w:t>make_...</w:t>
      </w:r>
      <w:r w:rsidRPr="008D78CD">
        <w:rPr>
          <w:rFonts w:ascii="Open Sans" w:eastAsia="Times New Roman" w:hAnsi="Open Sans" w:cs="Open Sans"/>
          <w:color w:val="11161A"/>
          <w:sz w:val="20"/>
          <w:szCs w:val="20"/>
        </w:rPr>
        <w:t xml:space="preserve"> factory functions: Creating a smart pointer in a single step removes the risk of a memory leak. Imagine a scenario where an exception happens in the constructor of the resource. In such a case, the object would not be handled </w:t>
      </w:r>
      <w:proofErr w:type="gramStart"/>
      <w:r w:rsidRPr="008D78CD">
        <w:rPr>
          <w:rFonts w:ascii="Open Sans" w:eastAsia="Times New Roman" w:hAnsi="Open Sans" w:cs="Open Sans"/>
          <w:color w:val="11161A"/>
          <w:sz w:val="20"/>
          <w:szCs w:val="20"/>
        </w:rPr>
        <w:t>properly</w:t>
      </w:r>
      <w:proofErr w:type="gramEnd"/>
      <w:r w:rsidRPr="008D78CD">
        <w:rPr>
          <w:rFonts w:ascii="Open Sans" w:eastAsia="Times New Roman" w:hAnsi="Open Sans" w:cs="Open Sans"/>
          <w:color w:val="11161A"/>
          <w:sz w:val="20"/>
          <w:szCs w:val="20"/>
        </w:rPr>
        <w:t xml:space="preserve"> and its destructor would never be called - even if the managing object goes out of scope. Therefore, </w:t>
      </w:r>
      <w:proofErr w:type="spellStart"/>
      <w:r w:rsidRPr="008D78CD">
        <w:rPr>
          <w:rFonts w:ascii="var(--jp-code-font-family)" w:eastAsia="Times New Roman" w:hAnsi="var(--jp-code-font-family)" w:cs="Courier New"/>
          <w:color w:val="11161A"/>
          <w:sz w:val="20"/>
          <w:szCs w:val="20"/>
          <w:bdr w:val="none" w:sz="0" w:space="0" w:color="auto" w:frame="1"/>
        </w:rPr>
        <w:t>make_shared</w:t>
      </w:r>
      <w:proofErr w:type="spellEnd"/>
      <w:r w:rsidRPr="008D78CD">
        <w:rPr>
          <w:rFonts w:ascii="Open Sans" w:eastAsia="Times New Roman" w:hAnsi="Open Sans" w:cs="Open Sans"/>
          <w:color w:val="11161A"/>
          <w:sz w:val="20"/>
          <w:szCs w:val="20"/>
        </w:rPr>
        <w:t> and </w:t>
      </w:r>
      <w:proofErr w:type="spellStart"/>
      <w:r w:rsidRPr="008D78CD">
        <w:rPr>
          <w:rFonts w:ascii="var(--jp-code-font-family)" w:eastAsia="Times New Roman" w:hAnsi="var(--jp-code-font-family)" w:cs="Courier New"/>
          <w:color w:val="11161A"/>
          <w:sz w:val="20"/>
          <w:szCs w:val="20"/>
          <w:bdr w:val="none" w:sz="0" w:space="0" w:color="auto" w:frame="1"/>
        </w:rPr>
        <w:t>make_unique</w:t>
      </w:r>
      <w:proofErr w:type="spellEnd"/>
      <w:r w:rsidRPr="008D78CD">
        <w:rPr>
          <w:rFonts w:ascii="Open Sans" w:eastAsia="Times New Roman" w:hAnsi="Open Sans" w:cs="Open Sans"/>
          <w:color w:val="11161A"/>
          <w:sz w:val="20"/>
          <w:szCs w:val="20"/>
        </w:rPr>
        <w:t> should always be preferred. Note that </w:t>
      </w:r>
      <w:proofErr w:type="spellStart"/>
      <w:r w:rsidRPr="008D78CD">
        <w:rPr>
          <w:rFonts w:ascii="var(--jp-code-font-family)" w:eastAsia="Times New Roman" w:hAnsi="var(--jp-code-font-family)" w:cs="Courier New"/>
          <w:color w:val="11161A"/>
          <w:sz w:val="20"/>
          <w:szCs w:val="20"/>
          <w:bdr w:val="none" w:sz="0" w:space="0" w:color="auto" w:frame="1"/>
        </w:rPr>
        <w:t>make_unique</w:t>
      </w:r>
      <w:proofErr w:type="spellEnd"/>
      <w:r w:rsidRPr="008D78CD">
        <w:rPr>
          <w:rFonts w:ascii="Open Sans" w:eastAsia="Times New Roman" w:hAnsi="Open Sans" w:cs="Open Sans"/>
          <w:color w:val="11161A"/>
          <w:sz w:val="20"/>
          <w:szCs w:val="20"/>
        </w:rPr>
        <w:t> is only available with compilers that support at least the C++14 standard.</w:t>
      </w:r>
    </w:p>
    <w:p w:rsidR="008D78CD" w:rsidRPr="008D78CD" w:rsidRDefault="008D78CD" w:rsidP="00EB042C">
      <w:pPr>
        <w:numPr>
          <w:ilvl w:val="0"/>
          <w:numId w:val="9"/>
        </w:numPr>
        <w:spacing w:before="100" w:beforeAutospacing="1" w:after="100" w:afterAutospacing="1" w:line="240" w:lineRule="auto"/>
        <w:rPr>
          <w:rFonts w:ascii="Open Sans" w:eastAsia="Times New Roman" w:hAnsi="Open Sans" w:cs="Open Sans"/>
          <w:color w:val="11161A"/>
          <w:sz w:val="20"/>
          <w:szCs w:val="20"/>
        </w:rPr>
      </w:pPr>
      <w:r w:rsidRPr="008D78CD">
        <w:rPr>
          <w:rFonts w:ascii="Open Sans" w:eastAsia="Times New Roman" w:hAnsi="Open Sans" w:cs="Open Sans"/>
          <w:b/>
          <w:bCs/>
          <w:color w:val="11161A"/>
          <w:sz w:val="20"/>
          <w:szCs w:val="20"/>
        </w:rPr>
        <w:t xml:space="preserve">R. </w:t>
      </w:r>
      <w:proofErr w:type="gramStart"/>
      <w:r w:rsidRPr="008D78CD">
        <w:rPr>
          <w:rFonts w:ascii="Open Sans" w:eastAsia="Times New Roman" w:hAnsi="Open Sans" w:cs="Open Sans"/>
          <w:b/>
          <w:bCs/>
          <w:color w:val="11161A"/>
          <w:sz w:val="20"/>
          <w:szCs w:val="20"/>
        </w:rPr>
        <w:t>24 :</w:t>
      </w:r>
      <w:proofErr w:type="gramEnd"/>
      <w:r w:rsidRPr="008D78CD">
        <w:rPr>
          <w:rFonts w:ascii="Open Sans" w:eastAsia="Times New Roman" w:hAnsi="Open Sans" w:cs="Open Sans"/>
          <w:b/>
          <w:bCs/>
          <w:color w:val="11161A"/>
          <w:sz w:val="20"/>
          <w:szCs w:val="20"/>
        </w:rPr>
        <w:t xml:space="preserve"> Use </w:t>
      </w:r>
      <w:proofErr w:type="spellStart"/>
      <w:r w:rsidRPr="008D78CD">
        <w:rPr>
          <w:rFonts w:ascii="Open Sans" w:eastAsia="Times New Roman" w:hAnsi="Open Sans" w:cs="Open Sans"/>
          <w:b/>
          <w:bCs/>
          <w:color w:val="11161A"/>
          <w:sz w:val="20"/>
          <w:szCs w:val="20"/>
        </w:rPr>
        <w:t>weak_ptr</w:t>
      </w:r>
      <w:proofErr w:type="spellEnd"/>
      <w:r w:rsidRPr="008D78CD">
        <w:rPr>
          <w:rFonts w:ascii="Open Sans" w:eastAsia="Times New Roman" w:hAnsi="Open Sans" w:cs="Open Sans"/>
          <w:b/>
          <w:bCs/>
          <w:color w:val="11161A"/>
          <w:sz w:val="20"/>
          <w:szCs w:val="20"/>
        </w:rPr>
        <w:t xml:space="preserve"> to break cycles of </w:t>
      </w:r>
      <w:proofErr w:type="spellStart"/>
      <w:r w:rsidRPr="008D78CD">
        <w:rPr>
          <w:rFonts w:ascii="Open Sans" w:eastAsia="Times New Roman" w:hAnsi="Open Sans" w:cs="Open Sans"/>
          <w:b/>
          <w:bCs/>
          <w:color w:val="11161A"/>
          <w:sz w:val="20"/>
          <w:szCs w:val="20"/>
        </w:rPr>
        <w:t>shared_ptr</w:t>
      </w:r>
      <w:proofErr w:type="spellEnd"/>
    </w:p>
    <w:p w:rsidR="008D78CD" w:rsidRPr="008D78CD" w:rsidRDefault="008D78CD" w:rsidP="008D78CD">
      <w:pPr>
        <w:spacing w:after="240" w:line="240" w:lineRule="auto"/>
        <w:rPr>
          <w:rFonts w:ascii="Open Sans" w:eastAsia="Times New Roman" w:hAnsi="Open Sans" w:cs="Open Sans"/>
          <w:color w:val="11161A"/>
          <w:sz w:val="20"/>
          <w:szCs w:val="20"/>
        </w:rPr>
      </w:pPr>
      <w:r w:rsidRPr="008D78CD">
        <w:rPr>
          <w:rFonts w:ascii="Open Sans" w:eastAsia="Times New Roman" w:hAnsi="Open Sans" w:cs="Open Sans"/>
          <w:color w:val="11161A"/>
          <w:sz w:val="20"/>
          <w:szCs w:val="20"/>
        </w:rPr>
        <w:t xml:space="preserve">We have seen that weak pointers provide a way to break a deadlock caused by two owning references which are </w:t>
      </w:r>
      <w:proofErr w:type="spellStart"/>
      <w:r w:rsidRPr="008D78CD">
        <w:rPr>
          <w:rFonts w:ascii="Open Sans" w:eastAsia="Times New Roman" w:hAnsi="Open Sans" w:cs="Open Sans"/>
          <w:color w:val="11161A"/>
          <w:sz w:val="20"/>
          <w:szCs w:val="20"/>
        </w:rPr>
        <w:t>cyclicly</w:t>
      </w:r>
      <w:proofErr w:type="spellEnd"/>
      <w:r w:rsidRPr="008D78CD">
        <w:rPr>
          <w:rFonts w:ascii="Open Sans" w:eastAsia="Times New Roman" w:hAnsi="Open Sans" w:cs="Open Sans"/>
          <w:color w:val="11161A"/>
          <w:sz w:val="20"/>
          <w:szCs w:val="20"/>
        </w:rPr>
        <w:t xml:space="preserve"> referring to each other. With weak pointers, a resource can be safely deallocated as the reference counter is not increased.</w:t>
      </w:r>
    </w:p>
    <w:p w:rsidR="008D78CD" w:rsidRPr="008D78CD" w:rsidRDefault="008D78CD" w:rsidP="008D78CD">
      <w:pPr>
        <w:spacing w:after="120" w:line="240" w:lineRule="auto"/>
        <w:rPr>
          <w:rFonts w:ascii="Open Sans" w:eastAsia="Times New Roman" w:hAnsi="Open Sans" w:cs="Open Sans"/>
          <w:color w:val="11161A"/>
          <w:sz w:val="20"/>
          <w:szCs w:val="20"/>
        </w:rPr>
      </w:pPr>
      <w:r w:rsidRPr="008D78CD">
        <w:rPr>
          <w:rFonts w:ascii="Open Sans" w:eastAsia="Times New Roman" w:hAnsi="Open Sans" w:cs="Open Sans"/>
          <w:color w:val="11161A"/>
          <w:sz w:val="20"/>
          <w:szCs w:val="20"/>
        </w:rPr>
        <w:t>The remaining set of guideline rules referring to smart pointers are mostly concerning the question of how to pass a smart pointer to a function. We will discuss this question in the next concept.</w:t>
      </w:r>
    </w:p>
    <w:p w:rsidR="00306A2F" w:rsidRDefault="00306A2F" w:rsidP="00306A2F">
      <w:pPr>
        <w:pStyle w:val="ListParagraph"/>
      </w:pPr>
    </w:p>
    <w:p w:rsidR="00306A2F" w:rsidRDefault="00306A2F" w:rsidP="00306A2F">
      <w:pPr>
        <w:pStyle w:val="ListParagraph"/>
      </w:pPr>
      <w:r>
        <w:t>Outro:</w:t>
      </w:r>
    </w:p>
    <w:p w:rsidR="00306A2F" w:rsidRDefault="00A34314" w:rsidP="008D78CD">
      <w:pPr>
        <w:pStyle w:val="ListParagraph"/>
      </w:pPr>
      <w:hyperlink r:id="rId96" w:history="1">
        <w:r w:rsidR="00306A2F" w:rsidRPr="00051CBF">
          <w:rPr>
            <w:rStyle w:val="Hyperlink"/>
          </w:rPr>
          <w:t>https://youtu.be/KsCza62MCSM</w:t>
        </w:r>
      </w:hyperlink>
    </w:p>
    <w:p w:rsidR="00306A2F" w:rsidRDefault="00306A2F" w:rsidP="00306A2F">
      <w:pPr>
        <w:pStyle w:val="ListParagraph"/>
      </w:pPr>
    </w:p>
    <w:p w:rsidR="00531B18" w:rsidRDefault="00531B18" w:rsidP="00531B18">
      <w:pPr>
        <w:pStyle w:val="ListParagraph"/>
        <w:numPr>
          <w:ilvl w:val="0"/>
          <w:numId w:val="2"/>
        </w:numPr>
      </w:pPr>
      <w:r>
        <w:t>Bjarne on Smart Pointe</w:t>
      </w:r>
      <w:r w:rsidR="00447B3B">
        <w:t>rs</w:t>
      </w:r>
    </w:p>
    <w:p w:rsidR="00447B3B" w:rsidRDefault="00A34314" w:rsidP="008D78CD">
      <w:pPr>
        <w:pStyle w:val="ListParagraph"/>
      </w:pPr>
      <w:hyperlink r:id="rId97" w:history="1">
        <w:r w:rsidR="00447B3B" w:rsidRPr="00051CBF">
          <w:rPr>
            <w:rStyle w:val="Hyperlink"/>
          </w:rPr>
          <w:t>https://youtu.be/4HJ1unZb9l0</w:t>
        </w:r>
      </w:hyperlink>
    </w:p>
    <w:p w:rsidR="00447B3B" w:rsidRDefault="00447B3B" w:rsidP="00447B3B">
      <w:pPr>
        <w:pStyle w:val="ListParagraph"/>
      </w:pPr>
    </w:p>
    <w:p w:rsidR="00531B18" w:rsidRDefault="00531B18" w:rsidP="00531B18">
      <w:pPr>
        <w:pStyle w:val="ListParagraph"/>
        <w:numPr>
          <w:ilvl w:val="0"/>
          <w:numId w:val="2"/>
        </w:numPr>
      </w:pPr>
      <w:r>
        <w:t>Transferring Ownership</w:t>
      </w:r>
    </w:p>
    <w:p w:rsidR="008844F5" w:rsidRDefault="00A34314" w:rsidP="008844F5">
      <w:pPr>
        <w:pStyle w:val="ListParagraph"/>
      </w:pPr>
      <w:hyperlink r:id="rId98" w:history="1">
        <w:r w:rsidR="008844F5" w:rsidRPr="00051CBF">
          <w:rPr>
            <w:rStyle w:val="Hyperlink"/>
          </w:rPr>
          <w:t>https://youtu.be/fVnLp5BOvzo</w:t>
        </w:r>
      </w:hyperlink>
    </w:p>
    <w:p w:rsidR="008844F5" w:rsidRDefault="008844F5" w:rsidP="008844F5">
      <w:pPr>
        <w:pStyle w:val="ListParagraph"/>
        <w:rPr>
          <w:rFonts w:ascii="Open Sans" w:hAnsi="Open Sans" w:cs="Open Sans"/>
          <w:color w:val="4F4F4F"/>
          <w:shd w:val="clear" w:color="auto" w:fill="FFFFFF"/>
        </w:rPr>
      </w:pPr>
      <w:r>
        <w:rPr>
          <w:rFonts w:ascii="Open Sans" w:hAnsi="Open Sans" w:cs="Open Sans"/>
          <w:color w:val="4F4F4F"/>
          <w:shd w:val="clear" w:color="auto" w:fill="FFFFFF"/>
        </w:rPr>
        <w:t xml:space="preserve">In the previous section, we have </w:t>
      </w:r>
      <w:proofErr w:type="gramStart"/>
      <w:r>
        <w:rPr>
          <w:rFonts w:ascii="Open Sans" w:hAnsi="Open Sans" w:cs="Open Sans"/>
          <w:color w:val="4F4F4F"/>
          <w:shd w:val="clear" w:color="auto" w:fill="FFFFFF"/>
        </w:rPr>
        <w:t>taken a look</w:t>
      </w:r>
      <w:proofErr w:type="gramEnd"/>
      <w:r>
        <w:rPr>
          <w:rFonts w:ascii="Open Sans" w:hAnsi="Open Sans" w:cs="Open Sans"/>
          <w:color w:val="4F4F4F"/>
          <w:shd w:val="clear" w:color="auto" w:fill="FFFFFF"/>
        </w:rPr>
        <w:t xml:space="preserve"> at the three smart pointer types in C++. In addition to smart pointers, you are now also familiar with move semantics, which is of </w:t>
      </w:r>
      <w:proofErr w:type="gramStart"/>
      <w:r>
        <w:rPr>
          <w:rFonts w:ascii="Open Sans" w:hAnsi="Open Sans" w:cs="Open Sans"/>
          <w:color w:val="4F4F4F"/>
          <w:shd w:val="clear" w:color="auto" w:fill="FFFFFF"/>
        </w:rPr>
        <w:t>particular importance</w:t>
      </w:r>
      <w:proofErr w:type="gramEnd"/>
      <w:r>
        <w:rPr>
          <w:rFonts w:ascii="Open Sans" w:hAnsi="Open Sans" w:cs="Open Sans"/>
          <w:color w:val="4F4F4F"/>
          <w:shd w:val="clear" w:color="auto" w:fill="FFFFFF"/>
        </w:rPr>
        <w:t xml:space="preserve"> in this section. In the following, we will discuss how to properly pass and return smart pointers to functions and vice-versa. In modern C++, there are various ways of doing this and in many cases, the method of choice has an impact on both performance and code robustness. The basis of this section </w:t>
      </w:r>
      <w:r>
        <w:rPr>
          <w:rFonts w:ascii="Open Sans" w:hAnsi="Open Sans" w:cs="Open Sans"/>
          <w:color w:val="4F4F4F"/>
          <w:shd w:val="clear" w:color="auto" w:fill="FFFFFF"/>
        </w:rPr>
        <w:lastRenderedPageBreak/>
        <w:t>are the C++ core guidelines on smart pointers, some of which we will be examining in the following.</w:t>
      </w:r>
    </w:p>
    <w:p w:rsidR="008844F5" w:rsidRDefault="000E0166" w:rsidP="000E0166">
      <w:pPr>
        <w:rPr>
          <w:rFonts w:ascii="Open Sans" w:hAnsi="Open Sans" w:cs="Open Sans"/>
          <w:color w:val="4F4F4F"/>
          <w:shd w:val="clear" w:color="auto" w:fill="FFFFFF"/>
        </w:rPr>
      </w:pPr>
      <w:r>
        <w:rPr>
          <w:noProof/>
        </w:rPr>
        <w:drawing>
          <wp:inline distT="0" distB="0" distL="0" distR="0" wp14:anchorId="3E70127A" wp14:editId="7A72E61D">
            <wp:extent cx="5943600" cy="32880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88030"/>
                    </a:xfrm>
                    <a:prstGeom prst="rect">
                      <a:avLst/>
                    </a:prstGeom>
                  </pic:spPr>
                </pic:pic>
              </a:graphicData>
            </a:graphic>
          </wp:inline>
        </w:drawing>
      </w:r>
    </w:p>
    <w:p w:rsidR="000E0166" w:rsidRPr="000E0166" w:rsidRDefault="000E0166" w:rsidP="000E0166">
      <w:pPr>
        <w:spacing w:after="0" w:afterAutospacing="1" w:line="240" w:lineRule="auto"/>
        <w:outlineLvl w:val="1"/>
        <w:rPr>
          <w:rFonts w:ascii="Open Sans" w:eastAsia="Times New Roman" w:hAnsi="Open Sans" w:cs="Open Sans"/>
          <w:b/>
          <w:bCs/>
          <w:color w:val="11161A"/>
          <w:sz w:val="20"/>
          <w:szCs w:val="20"/>
        </w:rPr>
      </w:pPr>
      <w:r w:rsidRPr="000E0166">
        <w:rPr>
          <w:rFonts w:ascii="Open Sans" w:eastAsia="Times New Roman" w:hAnsi="Open Sans" w:cs="Open Sans"/>
          <w:b/>
          <w:bCs/>
          <w:color w:val="11161A"/>
          <w:sz w:val="20"/>
          <w:szCs w:val="20"/>
        </w:rPr>
        <w:t>Passing smart pointers to functions</w:t>
      </w:r>
    </w:p>
    <w:p w:rsidR="000E0166" w:rsidRPr="000E0166" w:rsidRDefault="000E0166" w:rsidP="000E0166">
      <w:pPr>
        <w:spacing w:after="240" w:line="240" w:lineRule="auto"/>
        <w:rPr>
          <w:rFonts w:ascii="Open Sans" w:eastAsia="Times New Roman" w:hAnsi="Open Sans" w:cs="Open Sans"/>
          <w:color w:val="11161A"/>
          <w:sz w:val="20"/>
          <w:szCs w:val="20"/>
        </w:rPr>
      </w:pPr>
      <w:r w:rsidRPr="000E0166">
        <w:rPr>
          <w:rFonts w:ascii="Open Sans" w:eastAsia="Times New Roman" w:hAnsi="Open Sans" w:cs="Open Sans"/>
          <w:color w:val="11161A"/>
          <w:sz w:val="20"/>
          <w:szCs w:val="20"/>
        </w:rPr>
        <w:t>Let us consider the following recommendation of the C++ guidelines on smart pointers:</w:t>
      </w:r>
    </w:p>
    <w:p w:rsidR="000E0166" w:rsidRPr="000E0166" w:rsidRDefault="000E0166" w:rsidP="000E0166">
      <w:pPr>
        <w:spacing w:after="0" w:line="240" w:lineRule="auto"/>
        <w:rPr>
          <w:rFonts w:ascii="Open Sans" w:eastAsia="Times New Roman" w:hAnsi="Open Sans" w:cs="Open Sans"/>
          <w:color w:val="11161A"/>
          <w:sz w:val="20"/>
          <w:szCs w:val="20"/>
        </w:rPr>
      </w:pPr>
      <w:r w:rsidRPr="000E0166">
        <w:rPr>
          <w:rFonts w:ascii="Open Sans" w:eastAsia="Times New Roman" w:hAnsi="Open Sans" w:cs="Open Sans"/>
          <w:b/>
          <w:bCs/>
          <w:color w:val="11161A"/>
          <w:sz w:val="20"/>
          <w:szCs w:val="20"/>
        </w:rPr>
        <w:t xml:space="preserve">R. </w:t>
      </w:r>
      <w:proofErr w:type="gramStart"/>
      <w:r w:rsidRPr="000E0166">
        <w:rPr>
          <w:rFonts w:ascii="Open Sans" w:eastAsia="Times New Roman" w:hAnsi="Open Sans" w:cs="Open Sans"/>
          <w:b/>
          <w:bCs/>
          <w:color w:val="11161A"/>
          <w:sz w:val="20"/>
          <w:szCs w:val="20"/>
        </w:rPr>
        <w:t>30 :</w:t>
      </w:r>
      <w:proofErr w:type="gramEnd"/>
      <w:r w:rsidRPr="000E0166">
        <w:rPr>
          <w:rFonts w:ascii="Open Sans" w:eastAsia="Times New Roman" w:hAnsi="Open Sans" w:cs="Open Sans"/>
          <w:b/>
          <w:bCs/>
          <w:color w:val="11161A"/>
          <w:sz w:val="20"/>
          <w:szCs w:val="20"/>
        </w:rPr>
        <w:t xml:space="preserve"> Take smart pointers as parameters only to explicitly express lifetime semantics</w:t>
      </w:r>
    </w:p>
    <w:p w:rsidR="000E0166" w:rsidRPr="000E0166" w:rsidRDefault="000E0166" w:rsidP="000E0166">
      <w:pPr>
        <w:spacing w:after="0" w:line="240" w:lineRule="auto"/>
        <w:rPr>
          <w:rFonts w:ascii="Open Sans" w:eastAsia="Times New Roman" w:hAnsi="Open Sans" w:cs="Open Sans"/>
          <w:color w:val="11161A"/>
          <w:sz w:val="20"/>
          <w:szCs w:val="20"/>
        </w:rPr>
      </w:pPr>
      <w:r w:rsidRPr="000E0166">
        <w:rPr>
          <w:rFonts w:ascii="Open Sans" w:eastAsia="Times New Roman" w:hAnsi="Open Sans" w:cs="Open Sans"/>
          <w:color w:val="11161A"/>
          <w:sz w:val="20"/>
          <w:szCs w:val="20"/>
        </w:rPr>
        <w:t xml:space="preserve">The core idea behind this rule is the notion that functions that only manipulate objects without affecting its lifetime in any way should not be concerned with a </w:t>
      </w:r>
      <w:proofErr w:type="gramStart"/>
      <w:r w:rsidRPr="000E0166">
        <w:rPr>
          <w:rFonts w:ascii="Open Sans" w:eastAsia="Times New Roman" w:hAnsi="Open Sans" w:cs="Open Sans"/>
          <w:color w:val="11161A"/>
          <w:sz w:val="20"/>
          <w:szCs w:val="20"/>
        </w:rPr>
        <w:t>particular kind</w:t>
      </w:r>
      <w:proofErr w:type="gramEnd"/>
      <w:r w:rsidRPr="000E0166">
        <w:rPr>
          <w:rFonts w:ascii="Open Sans" w:eastAsia="Times New Roman" w:hAnsi="Open Sans" w:cs="Open Sans"/>
          <w:color w:val="11161A"/>
          <w:sz w:val="20"/>
          <w:szCs w:val="20"/>
        </w:rPr>
        <w:t xml:space="preserve"> of smart pointer. A function that does not manipulate the lifetime or ownership should use raw pointers or references instead. A function should take smart pointers as parameter only if it examines or manipulates the smart pointer itself. As we have seen, smart pointers are classes that provide several features such as counting the references of a </w:t>
      </w:r>
      <w:proofErr w:type="spellStart"/>
      <w:r w:rsidRPr="000E0166">
        <w:rPr>
          <w:rFonts w:ascii="var(--jp-code-font-family)" w:eastAsia="Times New Roman" w:hAnsi="var(--jp-code-font-family)" w:cs="Courier New"/>
          <w:color w:val="11161A"/>
          <w:sz w:val="20"/>
          <w:szCs w:val="20"/>
          <w:bdr w:val="none" w:sz="0" w:space="0" w:color="auto" w:frame="1"/>
        </w:rPr>
        <w:t>shared_ptr</w:t>
      </w:r>
      <w:proofErr w:type="spellEnd"/>
      <w:r w:rsidRPr="000E0166">
        <w:rPr>
          <w:rFonts w:ascii="Open Sans" w:eastAsia="Times New Roman" w:hAnsi="Open Sans" w:cs="Open Sans"/>
          <w:color w:val="11161A"/>
          <w:sz w:val="20"/>
          <w:szCs w:val="20"/>
        </w:rPr>
        <w:t> or increasing them by making a copy. Also, data can be moved from one </w:t>
      </w:r>
      <w:proofErr w:type="spellStart"/>
      <w:r w:rsidRPr="000E0166">
        <w:rPr>
          <w:rFonts w:ascii="var(--jp-code-font-family)" w:eastAsia="Times New Roman" w:hAnsi="var(--jp-code-font-family)" w:cs="Courier New"/>
          <w:color w:val="11161A"/>
          <w:sz w:val="20"/>
          <w:szCs w:val="20"/>
          <w:bdr w:val="none" w:sz="0" w:space="0" w:color="auto" w:frame="1"/>
        </w:rPr>
        <w:t>unique_ptr</w:t>
      </w:r>
      <w:proofErr w:type="spellEnd"/>
      <w:r w:rsidRPr="000E0166">
        <w:rPr>
          <w:rFonts w:ascii="Open Sans" w:eastAsia="Times New Roman" w:hAnsi="Open Sans" w:cs="Open Sans"/>
          <w:color w:val="11161A"/>
          <w:sz w:val="20"/>
          <w:szCs w:val="20"/>
        </w:rPr>
        <w:t xml:space="preserve"> to another and thus transferring the ownership. A </w:t>
      </w:r>
      <w:proofErr w:type="gramStart"/>
      <w:r w:rsidRPr="000E0166">
        <w:rPr>
          <w:rFonts w:ascii="Open Sans" w:eastAsia="Times New Roman" w:hAnsi="Open Sans" w:cs="Open Sans"/>
          <w:color w:val="11161A"/>
          <w:sz w:val="20"/>
          <w:szCs w:val="20"/>
        </w:rPr>
        <w:t>particular function</w:t>
      </w:r>
      <w:proofErr w:type="gramEnd"/>
      <w:r w:rsidRPr="000E0166">
        <w:rPr>
          <w:rFonts w:ascii="Open Sans" w:eastAsia="Times New Roman" w:hAnsi="Open Sans" w:cs="Open Sans"/>
          <w:color w:val="11161A"/>
          <w:sz w:val="20"/>
          <w:szCs w:val="20"/>
        </w:rPr>
        <w:t xml:space="preserve"> should accept smart pointers only if it expects to do something of this sort. If a function just needs to operate on the underlying object without the need of using any smart pointer property, it should accept the objects via raw pointers or references instead.</w:t>
      </w:r>
    </w:p>
    <w:p w:rsidR="000E0166" w:rsidRPr="000E0166" w:rsidRDefault="000E0166" w:rsidP="000E0166">
      <w:pPr>
        <w:spacing w:after="0" w:line="240" w:lineRule="auto"/>
        <w:rPr>
          <w:rFonts w:ascii="Open Sans" w:eastAsia="Times New Roman" w:hAnsi="Open Sans" w:cs="Open Sans"/>
          <w:color w:val="11161A"/>
          <w:sz w:val="20"/>
          <w:szCs w:val="20"/>
        </w:rPr>
      </w:pPr>
      <w:r w:rsidRPr="000E0166">
        <w:rPr>
          <w:rFonts w:ascii="Open Sans" w:eastAsia="Times New Roman" w:hAnsi="Open Sans" w:cs="Open Sans"/>
          <w:color w:val="11161A"/>
          <w:sz w:val="20"/>
          <w:szCs w:val="20"/>
        </w:rPr>
        <w:t>The following examples are </w:t>
      </w:r>
      <w:r w:rsidRPr="000E0166">
        <w:rPr>
          <w:rFonts w:ascii="Open Sans" w:eastAsia="Times New Roman" w:hAnsi="Open Sans" w:cs="Open Sans"/>
          <w:b/>
          <w:bCs/>
          <w:color w:val="11161A"/>
          <w:sz w:val="20"/>
          <w:szCs w:val="20"/>
        </w:rPr>
        <w:t>pass-by-value types that lend the ownership</w:t>
      </w:r>
      <w:r w:rsidRPr="000E0166">
        <w:rPr>
          <w:rFonts w:ascii="Open Sans" w:eastAsia="Times New Roman" w:hAnsi="Open Sans" w:cs="Open Sans"/>
          <w:color w:val="11161A"/>
          <w:sz w:val="20"/>
          <w:szCs w:val="20"/>
        </w:rPr>
        <w:t> of the underlying object:</w:t>
      </w:r>
    </w:p>
    <w:p w:rsidR="000E0166" w:rsidRPr="000E0166" w:rsidRDefault="000E0166" w:rsidP="00EB042C">
      <w:pPr>
        <w:numPr>
          <w:ilvl w:val="0"/>
          <w:numId w:val="16"/>
        </w:numPr>
        <w:spacing w:after="0" w:line="240" w:lineRule="auto"/>
        <w:rPr>
          <w:rFonts w:ascii="Open Sans" w:eastAsia="Times New Roman" w:hAnsi="Open Sans" w:cs="Open Sans"/>
          <w:color w:val="11161A"/>
          <w:sz w:val="20"/>
          <w:szCs w:val="20"/>
        </w:rPr>
      </w:pPr>
      <w:r w:rsidRPr="000E0166">
        <w:rPr>
          <w:rFonts w:ascii="var(--jp-code-font-family)" w:eastAsia="Times New Roman" w:hAnsi="var(--jp-code-font-family)" w:cs="Courier New"/>
          <w:color w:val="11161A"/>
          <w:sz w:val="20"/>
          <w:szCs w:val="20"/>
          <w:bdr w:val="none" w:sz="0" w:space="0" w:color="auto" w:frame="1"/>
        </w:rPr>
        <w:t>void f(</w:t>
      </w:r>
      <w:proofErr w:type="gramStart"/>
      <w:r w:rsidRPr="000E0166">
        <w:rPr>
          <w:rFonts w:ascii="var(--jp-code-font-family)" w:eastAsia="Times New Roman" w:hAnsi="var(--jp-code-font-family)" w:cs="Courier New"/>
          <w:color w:val="11161A"/>
          <w:sz w:val="20"/>
          <w:szCs w:val="20"/>
          <w:bdr w:val="none" w:sz="0" w:space="0" w:color="auto" w:frame="1"/>
        </w:rPr>
        <w:t>std::</w:t>
      </w:r>
      <w:proofErr w:type="spellStart"/>
      <w:proofErr w:type="gramEnd"/>
      <w:r w:rsidRPr="000E0166">
        <w:rPr>
          <w:rFonts w:ascii="var(--jp-code-font-family)" w:eastAsia="Times New Roman" w:hAnsi="var(--jp-code-font-family)" w:cs="Courier New"/>
          <w:color w:val="11161A"/>
          <w:sz w:val="20"/>
          <w:szCs w:val="20"/>
          <w:bdr w:val="none" w:sz="0" w:space="0" w:color="auto" w:frame="1"/>
        </w:rPr>
        <w:t>unique_ptr</w:t>
      </w:r>
      <w:proofErr w:type="spellEnd"/>
      <w:r w:rsidRPr="000E0166">
        <w:rPr>
          <w:rFonts w:ascii="var(--jp-code-font-family)" w:eastAsia="Times New Roman" w:hAnsi="var(--jp-code-font-family)" w:cs="Courier New"/>
          <w:color w:val="11161A"/>
          <w:sz w:val="20"/>
          <w:szCs w:val="20"/>
          <w:bdr w:val="none" w:sz="0" w:space="0" w:color="auto" w:frame="1"/>
        </w:rPr>
        <w:t>&lt;</w:t>
      </w:r>
      <w:proofErr w:type="spellStart"/>
      <w:r w:rsidRPr="000E0166">
        <w:rPr>
          <w:rFonts w:ascii="var(--jp-code-font-family)" w:eastAsia="Times New Roman" w:hAnsi="var(--jp-code-font-family)" w:cs="Courier New"/>
          <w:color w:val="11161A"/>
          <w:sz w:val="20"/>
          <w:szCs w:val="20"/>
          <w:bdr w:val="none" w:sz="0" w:space="0" w:color="auto" w:frame="1"/>
        </w:rPr>
        <w:t>MyObject</w:t>
      </w:r>
      <w:proofErr w:type="spellEnd"/>
      <w:r w:rsidRPr="000E0166">
        <w:rPr>
          <w:rFonts w:ascii="var(--jp-code-font-family)" w:eastAsia="Times New Roman" w:hAnsi="var(--jp-code-font-family)" w:cs="Courier New"/>
          <w:color w:val="11161A"/>
          <w:sz w:val="20"/>
          <w:szCs w:val="20"/>
          <w:bdr w:val="none" w:sz="0" w:space="0" w:color="auto" w:frame="1"/>
        </w:rPr>
        <w:t xml:space="preserve">&gt; </w:t>
      </w:r>
      <w:proofErr w:type="spellStart"/>
      <w:r w:rsidRPr="000E0166">
        <w:rPr>
          <w:rFonts w:ascii="var(--jp-code-font-family)" w:eastAsia="Times New Roman" w:hAnsi="var(--jp-code-font-family)" w:cs="Courier New"/>
          <w:color w:val="11161A"/>
          <w:sz w:val="20"/>
          <w:szCs w:val="20"/>
          <w:bdr w:val="none" w:sz="0" w:space="0" w:color="auto" w:frame="1"/>
        </w:rPr>
        <w:t>ptr</w:t>
      </w:r>
      <w:proofErr w:type="spellEnd"/>
      <w:r w:rsidRPr="000E0166">
        <w:rPr>
          <w:rFonts w:ascii="var(--jp-code-font-family)" w:eastAsia="Times New Roman" w:hAnsi="var(--jp-code-font-family)" w:cs="Courier New"/>
          <w:color w:val="11161A"/>
          <w:sz w:val="20"/>
          <w:szCs w:val="20"/>
          <w:bdr w:val="none" w:sz="0" w:space="0" w:color="auto" w:frame="1"/>
        </w:rPr>
        <w:t>)</w:t>
      </w:r>
    </w:p>
    <w:p w:rsidR="000E0166" w:rsidRPr="000E0166" w:rsidRDefault="000E0166" w:rsidP="00EB042C">
      <w:pPr>
        <w:numPr>
          <w:ilvl w:val="0"/>
          <w:numId w:val="16"/>
        </w:numPr>
        <w:spacing w:after="0" w:line="240" w:lineRule="auto"/>
        <w:rPr>
          <w:rFonts w:ascii="Open Sans" w:eastAsia="Times New Roman" w:hAnsi="Open Sans" w:cs="Open Sans"/>
          <w:color w:val="11161A"/>
          <w:sz w:val="20"/>
          <w:szCs w:val="20"/>
        </w:rPr>
      </w:pPr>
      <w:r w:rsidRPr="000E0166">
        <w:rPr>
          <w:rFonts w:ascii="var(--jp-code-font-family)" w:eastAsia="Times New Roman" w:hAnsi="var(--jp-code-font-family)" w:cs="Courier New"/>
          <w:color w:val="11161A"/>
          <w:sz w:val="20"/>
          <w:szCs w:val="20"/>
          <w:bdr w:val="none" w:sz="0" w:space="0" w:color="auto" w:frame="1"/>
        </w:rPr>
        <w:t>void f(</w:t>
      </w:r>
      <w:proofErr w:type="gramStart"/>
      <w:r w:rsidRPr="000E0166">
        <w:rPr>
          <w:rFonts w:ascii="var(--jp-code-font-family)" w:eastAsia="Times New Roman" w:hAnsi="var(--jp-code-font-family)" w:cs="Courier New"/>
          <w:color w:val="11161A"/>
          <w:sz w:val="20"/>
          <w:szCs w:val="20"/>
          <w:bdr w:val="none" w:sz="0" w:space="0" w:color="auto" w:frame="1"/>
        </w:rPr>
        <w:t>std::</w:t>
      </w:r>
      <w:proofErr w:type="spellStart"/>
      <w:proofErr w:type="gramEnd"/>
      <w:r w:rsidRPr="000E0166">
        <w:rPr>
          <w:rFonts w:ascii="var(--jp-code-font-family)" w:eastAsia="Times New Roman" w:hAnsi="var(--jp-code-font-family)" w:cs="Courier New"/>
          <w:color w:val="11161A"/>
          <w:sz w:val="20"/>
          <w:szCs w:val="20"/>
          <w:bdr w:val="none" w:sz="0" w:space="0" w:color="auto" w:frame="1"/>
        </w:rPr>
        <w:t>shared_ptr</w:t>
      </w:r>
      <w:proofErr w:type="spellEnd"/>
      <w:r w:rsidRPr="000E0166">
        <w:rPr>
          <w:rFonts w:ascii="var(--jp-code-font-family)" w:eastAsia="Times New Roman" w:hAnsi="var(--jp-code-font-family)" w:cs="Courier New"/>
          <w:color w:val="11161A"/>
          <w:sz w:val="20"/>
          <w:szCs w:val="20"/>
          <w:bdr w:val="none" w:sz="0" w:space="0" w:color="auto" w:frame="1"/>
        </w:rPr>
        <w:t>&lt;</w:t>
      </w:r>
      <w:proofErr w:type="spellStart"/>
      <w:r w:rsidRPr="000E0166">
        <w:rPr>
          <w:rFonts w:ascii="var(--jp-code-font-family)" w:eastAsia="Times New Roman" w:hAnsi="var(--jp-code-font-family)" w:cs="Courier New"/>
          <w:color w:val="11161A"/>
          <w:sz w:val="20"/>
          <w:szCs w:val="20"/>
          <w:bdr w:val="none" w:sz="0" w:space="0" w:color="auto" w:frame="1"/>
        </w:rPr>
        <w:t>MyObject</w:t>
      </w:r>
      <w:proofErr w:type="spellEnd"/>
      <w:r w:rsidRPr="000E0166">
        <w:rPr>
          <w:rFonts w:ascii="var(--jp-code-font-family)" w:eastAsia="Times New Roman" w:hAnsi="var(--jp-code-font-family)" w:cs="Courier New"/>
          <w:color w:val="11161A"/>
          <w:sz w:val="20"/>
          <w:szCs w:val="20"/>
          <w:bdr w:val="none" w:sz="0" w:space="0" w:color="auto" w:frame="1"/>
        </w:rPr>
        <w:t xml:space="preserve">&gt; </w:t>
      </w:r>
      <w:proofErr w:type="spellStart"/>
      <w:r w:rsidRPr="000E0166">
        <w:rPr>
          <w:rFonts w:ascii="var(--jp-code-font-family)" w:eastAsia="Times New Roman" w:hAnsi="var(--jp-code-font-family)" w:cs="Courier New"/>
          <w:color w:val="11161A"/>
          <w:sz w:val="20"/>
          <w:szCs w:val="20"/>
          <w:bdr w:val="none" w:sz="0" w:space="0" w:color="auto" w:frame="1"/>
        </w:rPr>
        <w:t>ptr</w:t>
      </w:r>
      <w:proofErr w:type="spellEnd"/>
      <w:r w:rsidRPr="000E0166">
        <w:rPr>
          <w:rFonts w:ascii="var(--jp-code-font-family)" w:eastAsia="Times New Roman" w:hAnsi="var(--jp-code-font-family)" w:cs="Courier New"/>
          <w:color w:val="11161A"/>
          <w:sz w:val="20"/>
          <w:szCs w:val="20"/>
          <w:bdr w:val="none" w:sz="0" w:space="0" w:color="auto" w:frame="1"/>
        </w:rPr>
        <w:t>)</w:t>
      </w:r>
    </w:p>
    <w:p w:rsidR="000E0166" w:rsidRPr="000E0166" w:rsidRDefault="000E0166" w:rsidP="00EB042C">
      <w:pPr>
        <w:numPr>
          <w:ilvl w:val="0"/>
          <w:numId w:val="16"/>
        </w:numPr>
        <w:spacing w:after="0" w:line="240" w:lineRule="auto"/>
        <w:rPr>
          <w:rFonts w:ascii="Open Sans" w:eastAsia="Times New Roman" w:hAnsi="Open Sans" w:cs="Open Sans"/>
          <w:color w:val="11161A"/>
          <w:sz w:val="20"/>
          <w:szCs w:val="20"/>
        </w:rPr>
      </w:pPr>
      <w:r w:rsidRPr="000E0166">
        <w:rPr>
          <w:rFonts w:ascii="var(--jp-code-font-family)" w:eastAsia="Times New Roman" w:hAnsi="var(--jp-code-font-family)" w:cs="Courier New"/>
          <w:color w:val="11161A"/>
          <w:sz w:val="20"/>
          <w:szCs w:val="20"/>
          <w:bdr w:val="none" w:sz="0" w:space="0" w:color="auto" w:frame="1"/>
        </w:rPr>
        <w:t>void f(</w:t>
      </w:r>
      <w:proofErr w:type="gramStart"/>
      <w:r w:rsidRPr="000E0166">
        <w:rPr>
          <w:rFonts w:ascii="var(--jp-code-font-family)" w:eastAsia="Times New Roman" w:hAnsi="var(--jp-code-font-family)" w:cs="Courier New"/>
          <w:color w:val="11161A"/>
          <w:sz w:val="20"/>
          <w:szCs w:val="20"/>
          <w:bdr w:val="none" w:sz="0" w:space="0" w:color="auto" w:frame="1"/>
        </w:rPr>
        <w:t>std::</w:t>
      </w:r>
      <w:proofErr w:type="spellStart"/>
      <w:proofErr w:type="gramEnd"/>
      <w:r w:rsidRPr="000E0166">
        <w:rPr>
          <w:rFonts w:ascii="var(--jp-code-font-family)" w:eastAsia="Times New Roman" w:hAnsi="var(--jp-code-font-family)" w:cs="Courier New"/>
          <w:color w:val="11161A"/>
          <w:sz w:val="20"/>
          <w:szCs w:val="20"/>
          <w:bdr w:val="none" w:sz="0" w:space="0" w:color="auto" w:frame="1"/>
        </w:rPr>
        <w:t>weak_ptr</w:t>
      </w:r>
      <w:proofErr w:type="spellEnd"/>
      <w:r w:rsidRPr="000E0166">
        <w:rPr>
          <w:rFonts w:ascii="var(--jp-code-font-family)" w:eastAsia="Times New Roman" w:hAnsi="var(--jp-code-font-family)" w:cs="Courier New"/>
          <w:color w:val="11161A"/>
          <w:sz w:val="20"/>
          <w:szCs w:val="20"/>
          <w:bdr w:val="none" w:sz="0" w:space="0" w:color="auto" w:frame="1"/>
        </w:rPr>
        <w:t>&lt;</w:t>
      </w:r>
      <w:proofErr w:type="spellStart"/>
      <w:r w:rsidRPr="000E0166">
        <w:rPr>
          <w:rFonts w:ascii="var(--jp-code-font-family)" w:eastAsia="Times New Roman" w:hAnsi="var(--jp-code-font-family)" w:cs="Courier New"/>
          <w:color w:val="11161A"/>
          <w:sz w:val="20"/>
          <w:szCs w:val="20"/>
          <w:bdr w:val="none" w:sz="0" w:space="0" w:color="auto" w:frame="1"/>
        </w:rPr>
        <w:t>MyObject</w:t>
      </w:r>
      <w:proofErr w:type="spellEnd"/>
      <w:r w:rsidRPr="000E0166">
        <w:rPr>
          <w:rFonts w:ascii="var(--jp-code-font-family)" w:eastAsia="Times New Roman" w:hAnsi="var(--jp-code-font-family)" w:cs="Courier New"/>
          <w:color w:val="11161A"/>
          <w:sz w:val="20"/>
          <w:szCs w:val="20"/>
          <w:bdr w:val="none" w:sz="0" w:space="0" w:color="auto" w:frame="1"/>
        </w:rPr>
        <w:t xml:space="preserve">&gt; </w:t>
      </w:r>
      <w:proofErr w:type="spellStart"/>
      <w:r w:rsidRPr="000E0166">
        <w:rPr>
          <w:rFonts w:ascii="var(--jp-code-font-family)" w:eastAsia="Times New Roman" w:hAnsi="var(--jp-code-font-family)" w:cs="Courier New"/>
          <w:color w:val="11161A"/>
          <w:sz w:val="20"/>
          <w:szCs w:val="20"/>
          <w:bdr w:val="none" w:sz="0" w:space="0" w:color="auto" w:frame="1"/>
        </w:rPr>
        <w:t>ptr</w:t>
      </w:r>
      <w:proofErr w:type="spellEnd"/>
      <w:r w:rsidRPr="000E0166">
        <w:rPr>
          <w:rFonts w:ascii="var(--jp-code-font-family)" w:eastAsia="Times New Roman" w:hAnsi="var(--jp-code-font-family)" w:cs="Courier New"/>
          <w:color w:val="11161A"/>
          <w:sz w:val="20"/>
          <w:szCs w:val="20"/>
          <w:bdr w:val="none" w:sz="0" w:space="0" w:color="auto" w:frame="1"/>
        </w:rPr>
        <w:t>)</w:t>
      </w:r>
    </w:p>
    <w:p w:rsidR="000E0166" w:rsidRPr="000E0166" w:rsidRDefault="000E0166" w:rsidP="000E0166">
      <w:pPr>
        <w:spacing w:after="0" w:line="240" w:lineRule="auto"/>
        <w:rPr>
          <w:rFonts w:ascii="Open Sans" w:eastAsia="Times New Roman" w:hAnsi="Open Sans" w:cs="Open Sans"/>
          <w:color w:val="11161A"/>
          <w:sz w:val="20"/>
          <w:szCs w:val="20"/>
        </w:rPr>
      </w:pPr>
      <w:r w:rsidRPr="000E0166">
        <w:rPr>
          <w:rFonts w:ascii="Open Sans" w:eastAsia="Times New Roman" w:hAnsi="Open Sans" w:cs="Open Sans"/>
          <w:color w:val="11161A"/>
          <w:sz w:val="20"/>
          <w:szCs w:val="20"/>
        </w:rPr>
        <w:t xml:space="preserve">Passing smart pointers by value means to lend their ownership to a </w:t>
      </w:r>
      <w:proofErr w:type="gramStart"/>
      <w:r w:rsidRPr="000E0166">
        <w:rPr>
          <w:rFonts w:ascii="Open Sans" w:eastAsia="Times New Roman" w:hAnsi="Open Sans" w:cs="Open Sans"/>
          <w:color w:val="11161A"/>
          <w:sz w:val="20"/>
          <w:szCs w:val="20"/>
        </w:rPr>
        <w:t>particular function</w:t>
      </w:r>
      <w:proofErr w:type="gramEnd"/>
      <w:r w:rsidRPr="000E0166">
        <w:rPr>
          <w:rFonts w:ascii="Open Sans" w:eastAsia="Times New Roman" w:hAnsi="Open Sans" w:cs="Open Sans"/>
          <w:color w:val="11161A"/>
          <w:sz w:val="20"/>
          <w:szCs w:val="20"/>
        </w:rPr>
        <w:t> </w:t>
      </w:r>
      <w:r w:rsidRPr="000E0166">
        <w:rPr>
          <w:rFonts w:ascii="var(--jp-code-font-family)" w:eastAsia="Times New Roman" w:hAnsi="var(--jp-code-font-family)" w:cs="Courier New"/>
          <w:color w:val="11161A"/>
          <w:sz w:val="20"/>
          <w:szCs w:val="20"/>
          <w:bdr w:val="none" w:sz="0" w:space="0" w:color="auto" w:frame="1"/>
        </w:rPr>
        <w:t>f</w:t>
      </w:r>
      <w:r w:rsidRPr="000E0166">
        <w:rPr>
          <w:rFonts w:ascii="Open Sans" w:eastAsia="Times New Roman" w:hAnsi="Open Sans" w:cs="Open Sans"/>
          <w:color w:val="11161A"/>
          <w:sz w:val="20"/>
          <w:szCs w:val="20"/>
        </w:rPr>
        <w:t>. In the above examples 1-3, all pointers are passed by value, i.e. the function </w:t>
      </w:r>
      <w:r w:rsidRPr="000E0166">
        <w:rPr>
          <w:rFonts w:ascii="var(--jp-code-font-family)" w:eastAsia="Times New Roman" w:hAnsi="var(--jp-code-font-family)" w:cs="Courier New"/>
          <w:color w:val="11161A"/>
          <w:sz w:val="20"/>
          <w:szCs w:val="20"/>
          <w:bdr w:val="none" w:sz="0" w:space="0" w:color="auto" w:frame="1"/>
        </w:rPr>
        <w:t>f</w:t>
      </w:r>
      <w:r w:rsidRPr="000E0166">
        <w:rPr>
          <w:rFonts w:ascii="Open Sans" w:eastAsia="Times New Roman" w:hAnsi="Open Sans" w:cs="Open Sans"/>
          <w:color w:val="11161A"/>
          <w:sz w:val="20"/>
          <w:szCs w:val="20"/>
        </w:rPr>
        <w:t xml:space="preserve"> has a private copy of it which it can (and should) modify. Depending on the type of smart pointer, a tailored strategy needs to be used. Before going into details, let us </w:t>
      </w:r>
      <w:proofErr w:type="gramStart"/>
      <w:r w:rsidRPr="000E0166">
        <w:rPr>
          <w:rFonts w:ascii="Open Sans" w:eastAsia="Times New Roman" w:hAnsi="Open Sans" w:cs="Open Sans"/>
          <w:color w:val="11161A"/>
          <w:sz w:val="20"/>
          <w:szCs w:val="20"/>
        </w:rPr>
        <w:t>take a look</w:t>
      </w:r>
      <w:proofErr w:type="gramEnd"/>
      <w:r w:rsidRPr="000E0166">
        <w:rPr>
          <w:rFonts w:ascii="Open Sans" w:eastAsia="Times New Roman" w:hAnsi="Open Sans" w:cs="Open Sans"/>
          <w:color w:val="11161A"/>
          <w:sz w:val="20"/>
          <w:szCs w:val="20"/>
        </w:rPr>
        <w:t xml:space="preserve"> at the underlying rule from the C++ guidelines (where "widget" can be understood as "class").</w:t>
      </w:r>
    </w:p>
    <w:p w:rsidR="000E0166" w:rsidRDefault="000E0166" w:rsidP="000E0166">
      <w:pPr>
        <w:rPr>
          <w:rFonts w:ascii="Open Sans" w:hAnsi="Open Sans" w:cs="Open Sans"/>
          <w:color w:val="4F4F4F"/>
          <w:shd w:val="clear" w:color="auto" w:fill="FFFFFF"/>
        </w:rPr>
      </w:pPr>
    </w:p>
    <w:p w:rsidR="000E0166" w:rsidRDefault="000E0166" w:rsidP="000E0166">
      <w:pPr>
        <w:rPr>
          <w:rFonts w:ascii="Open Sans" w:hAnsi="Open Sans" w:cs="Open Sans"/>
          <w:color w:val="4F4F4F"/>
          <w:shd w:val="clear" w:color="auto" w:fill="FFFFFF"/>
        </w:rPr>
      </w:pPr>
      <w:r>
        <w:rPr>
          <w:noProof/>
        </w:rPr>
        <w:lastRenderedPageBreak/>
        <w:drawing>
          <wp:inline distT="0" distB="0" distL="0" distR="0" wp14:anchorId="61DE015B" wp14:editId="3F4AC0B4">
            <wp:extent cx="5943600" cy="33229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22955"/>
                    </a:xfrm>
                    <a:prstGeom prst="rect">
                      <a:avLst/>
                    </a:prstGeom>
                  </pic:spPr>
                </pic:pic>
              </a:graphicData>
            </a:graphic>
          </wp:inline>
        </w:drawing>
      </w:r>
    </w:p>
    <w:p w:rsidR="000E0166" w:rsidRDefault="00A34314" w:rsidP="000E0166">
      <w:pPr>
        <w:rPr>
          <w:rFonts w:ascii="Open Sans" w:hAnsi="Open Sans" w:cs="Open Sans"/>
          <w:color w:val="4F4F4F"/>
          <w:shd w:val="clear" w:color="auto" w:fill="FFFFFF"/>
        </w:rPr>
      </w:pPr>
      <w:hyperlink r:id="rId101" w:history="1">
        <w:r w:rsidR="000E0166" w:rsidRPr="00051CBF">
          <w:rPr>
            <w:rStyle w:val="Hyperlink"/>
            <w:rFonts w:ascii="Open Sans" w:hAnsi="Open Sans" w:cs="Open Sans"/>
            <w:shd w:val="clear" w:color="auto" w:fill="FFFFFF"/>
          </w:rPr>
          <w:t>https://video.udacity-data.com/topher/2019/September/5d865463_nd213-c03-l05-03.2-transferring-ownership-sc/nd213-c03-l05-03.2-transferring-ownership-sc_720p.mp4</w:t>
        </w:r>
      </w:hyperlink>
    </w:p>
    <w:p w:rsidR="000E0166" w:rsidRDefault="000E0166" w:rsidP="000E0166">
      <w:pPr>
        <w:rPr>
          <w:rFonts w:ascii="Open Sans" w:hAnsi="Open Sans" w:cs="Open Sans"/>
          <w:color w:val="4F4F4F"/>
          <w:shd w:val="clear" w:color="auto" w:fill="FFFFFF"/>
        </w:rPr>
      </w:pPr>
      <w:r>
        <w:rPr>
          <w:noProof/>
        </w:rPr>
        <w:drawing>
          <wp:inline distT="0" distB="0" distL="0" distR="0" wp14:anchorId="47757BC5" wp14:editId="5AA1AD93">
            <wp:extent cx="5943600" cy="33293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29305"/>
                    </a:xfrm>
                    <a:prstGeom prst="rect">
                      <a:avLst/>
                    </a:prstGeom>
                  </pic:spPr>
                </pic:pic>
              </a:graphicData>
            </a:graphic>
          </wp:inline>
        </w:drawing>
      </w:r>
    </w:p>
    <w:p w:rsidR="000E0166" w:rsidRPr="000E0166" w:rsidRDefault="000E0166" w:rsidP="000E0166">
      <w:pPr>
        <w:spacing w:after="0" w:line="240" w:lineRule="auto"/>
        <w:rPr>
          <w:rFonts w:ascii="Open Sans" w:eastAsia="Times New Roman" w:hAnsi="Open Sans" w:cs="Open Sans"/>
          <w:color w:val="11161A"/>
          <w:sz w:val="20"/>
          <w:szCs w:val="20"/>
        </w:rPr>
      </w:pPr>
      <w:r w:rsidRPr="000E0166">
        <w:rPr>
          <w:rFonts w:ascii="Open Sans" w:eastAsia="Times New Roman" w:hAnsi="Open Sans" w:cs="Open Sans"/>
          <w:color w:val="11161A"/>
          <w:sz w:val="20"/>
          <w:szCs w:val="20"/>
        </w:rPr>
        <w:t>The basic idea of a </w:t>
      </w:r>
      <w:proofErr w:type="spellStart"/>
      <w:r w:rsidRPr="000E0166">
        <w:rPr>
          <w:rFonts w:ascii="var(--jp-code-font-family)" w:eastAsia="Times New Roman" w:hAnsi="var(--jp-code-font-family)" w:cs="Courier New"/>
          <w:color w:val="11161A"/>
          <w:sz w:val="20"/>
          <w:szCs w:val="20"/>
          <w:bdr w:val="none" w:sz="0" w:space="0" w:color="auto" w:frame="1"/>
        </w:rPr>
        <w:t>unique_ptr</w:t>
      </w:r>
      <w:proofErr w:type="spellEnd"/>
      <w:r w:rsidRPr="000E0166">
        <w:rPr>
          <w:rFonts w:ascii="Open Sans" w:eastAsia="Times New Roman" w:hAnsi="Open Sans" w:cs="Open Sans"/>
          <w:color w:val="11161A"/>
          <w:sz w:val="20"/>
          <w:szCs w:val="20"/>
        </w:rPr>
        <w:t> is that there exists only a single instance of it. This is why it can’t be copied to a local function but needs to be moved instead with the function </w:t>
      </w:r>
      <w:proofErr w:type="gramStart"/>
      <w:r w:rsidRPr="000E0166">
        <w:rPr>
          <w:rFonts w:ascii="var(--jp-code-font-family)" w:eastAsia="Times New Roman" w:hAnsi="var(--jp-code-font-family)" w:cs="Courier New"/>
          <w:color w:val="11161A"/>
          <w:sz w:val="20"/>
          <w:szCs w:val="20"/>
          <w:bdr w:val="none" w:sz="0" w:space="0" w:color="auto" w:frame="1"/>
        </w:rPr>
        <w:t>std::</w:t>
      </w:r>
      <w:proofErr w:type="gramEnd"/>
      <w:r w:rsidRPr="000E0166">
        <w:rPr>
          <w:rFonts w:ascii="var(--jp-code-font-family)" w:eastAsia="Times New Roman" w:hAnsi="var(--jp-code-font-family)" w:cs="Courier New"/>
          <w:color w:val="11161A"/>
          <w:sz w:val="20"/>
          <w:szCs w:val="20"/>
          <w:bdr w:val="none" w:sz="0" w:space="0" w:color="auto" w:frame="1"/>
        </w:rPr>
        <w:t>move</w:t>
      </w:r>
      <w:r w:rsidRPr="000E0166">
        <w:rPr>
          <w:rFonts w:ascii="Open Sans" w:eastAsia="Times New Roman" w:hAnsi="Open Sans" w:cs="Open Sans"/>
          <w:color w:val="11161A"/>
          <w:sz w:val="20"/>
          <w:szCs w:val="20"/>
        </w:rPr>
        <w:t>. The code example on the right illustrates the principle of transferring the object managed by the unique pointer </w:t>
      </w:r>
      <w:proofErr w:type="spellStart"/>
      <w:r w:rsidRPr="000E0166">
        <w:rPr>
          <w:rFonts w:ascii="var(--jp-code-font-family)" w:eastAsia="Times New Roman" w:hAnsi="var(--jp-code-font-family)" w:cs="Courier New"/>
          <w:color w:val="11161A"/>
          <w:sz w:val="20"/>
          <w:szCs w:val="20"/>
          <w:bdr w:val="none" w:sz="0" w:space="0" w:color="auto" w:frame="1"/>
        </w:rPr>
        <w:t>uniquePtr</w:t>
      </w:r>
      <w:proofErr w:type="spellEnd"/>
      <w:r w:rsidRPr="000E0166">
        <w:rPr>
          <w:rFonts w:ascii="Open Sans" w:eastAsia="Times New Roman" w:hAnsi="Open Sans" w:cs="Open Sans"/>
          <w:color w:val="11161A"/>
          <w:sz w:val="20"/>
          <w:szCs w:val="20"/>
        </w:rPr>
        <w:t> into a function </w:t>
      </w:r>
      <w:r w:rsidRPr="000E0166">
        <w:rPr>
          <w:rFonts w:ascii="var(--jp-code-font-family)" w:eastAsia="Times New Roman" w:hAnsi="var(--jp-code-font-family)" w:cs="Courier New"/>
          <w:color w:val="11161A"/>
          <w:sz w:val="20"/>
          <w:szCs w:val="20"/>
          <w:bdr w:val="none" w:sz="0" w:space="0" w:color="auto" w:frame="1"/>
        </w:rPr>
        <w:t>f</w:t>
      </w:r>
      <w:r w:rsidRPr="000E0166">
        <w:rPr>
          <w:rFonts w:ascii="Open Sans" w:eastAsia="Times New Roman" w:hAnsi="Open Sans" w:cs="Open Sans"/>
          <w:color w:val="11161A"/>
          <w:sz w:val="20"/>
          <w:szCs w:val="20"/>
        </w:rPr>
        <w:t>.</w:t>
      </w:r>
    </w:p>
    <w:p w:rsidR="000E0166" w:rsidRPr="000E0166" w:rsidRDefault="000E0166" w:rsidP="000E0166">
      <w:pPr>
        <w:spacing w:after="0" w:line="240" w:lineRule="auto"/>
        <w:rPr>
          <w:rFonts w:ascii="Open Sans" w:eastAsia="Times New Roman" w:hAnsi="Open Sans" w:cs="Open Sans"/>
          <w:color w:val="11161A"/>
          <w:sz w:val="20"/>
          <w:szCs w:val="20"/>
        </w:rPr>
      </w:pPr>
      <w:r w:rsidRPr="000E0166">
        <w:rPr>
          <w:rFonts w:ascii="Open Sans" w:eastAsia="Times New Roman" w:hAnsi="Open Sans" w:cs="Open Sans"/>
          <w:color w:val="11161A"/>
          <w:sz w:val="20"/>
          <w:szCs w:val="20"/>
        </w:rPr>
        <w:lastRenderedPageBreak/>
        <w:t xml:space="preserve">The class </w:t>
      </w:r>
      <w:proofErr w:type="spellStart"/>
      <w:r w:rsidRPr="000E0166">
        <w:rPr>
          <w:rFonts w:ascii="Open Sans" w:eastAsia="Times New Roman" w:hAnsi="Open Sans" w:cs="Open Sans"/>
          <w:color w:val="11161A"/>
          <w:sz w:val="20"/>
          <w:szCs w:val="20"/>
        </w:rPr>
        <w:t>MyClass</w:t>
      </w:r>
      <w:proofErr w:type="spellEnd"/>
      <w:r w:rsidRPr="000E0166">
        <w:rPr>
          <w:rFonts w:ascii="Open Sans" w:eastAsia="Times New Roman" w:hAnsi="Open Sans" w:cs="Open Sans"/>
          <w:color w:val="11161A"/>
          <w:sz w:val="20"/>
          <w:szCs w:val="20"/>
        </w:rPr>
        <w:t xml:space="preserve"> has a private object </w:t>
      </w:r>
      <w:r w:rsidRPr="000E0166">
        <w:rPr>
          <w:rFonts w:ascii="var(--jp-code-font-family)" w:eastAsia="Times New Roman" w:hAnsi="var(--jp-code-font-family)" w:cs="Courier New"/>
          <w:color w:val="11161A"/>
          <w:sz w:val="20"/>
          <w:szCs w:val="20"/>
          <w:bdr w:val="none" w:sz="0" w:space="0" w:color="auto" w:frame="1"/>
        </w:rPr>
        <w:t>_member</w:t>
      </w:r>
      <w:r w:rsidRPr="000E0166">
        <w:rPr>
          <w:rFonts w:ascii="Open Sans" w:eastAsia="Times New Roman" w:hAnsi="Open Sans" w:cs="Open Sans"/>
          <w:color w:val="11161A"/>
          <w:sz w:val="20"/>
          <w:szCs w:val="20"/>
        </w:rPr>
        <w:t> and a public function </w:t>
      </w:r>
      <w:proofErr w:type="spellStart"/>
      <w:proofErr w:type="gramStart"/>
      <w:r w:rsidRPr="000E0166">
        <w:rPr>
          <w:rFonts w:ascii="var(--jp-code-font-family)" w:eastAsia="Times New Roman" w:hAnsi="var(--jp-code-font-family)" w:cs="Courier New"/>
          <w:color w:val="11161A"/>
          <w:sz w:val="20"/>
          <w:szCs w:val="20"/>
          <w:bdr w:val="none" w:sz="0" w:space="0" w:color="auto" w:frame="1"/>
        </w:rPr>
        <w:t>printVal</w:t>
      </w:r>
      <w:proofErr w:type="spellEnd"/>
      <w:r w:rsidRPr="000E0166">
        <w:rPr>
          <w:rFonts w:ascii="var(--jp-code-font-family)" w:eastAsia="Times New Roman" w:hAnsi="var(--jp-code-font-family)" w:cs="Courier New"/>
          <w:color w:val="11161A"/>
          <w:sz w:val="20"/>
          <w:szCs w:val="20"/>
          <w:bdr w:val="none" w:sz="0" w:space="0" w:color="auto" w:frame="1"/>
        </w:rPr>
        <w:t>(</w:t>
      </w:r>
      <w:proofErr w:type="gramEnd"/>
      <w:r w:rsidRPr="000E0166">
        <w:rPr>
          <w:rFonts w:ascii="var(--jp-code-font-family)" w:eastAsia="Times New Roman" w:hAnsi="var(--jp-code-font-family)" w:cs="Courier New"/>
          <w:color w:val="11161A"/>
          <w:sz w:val="20"/>
          <w:szCs w:val="20"/>
          <w:bdr w:val="none" w:sz="0" w:space="0" w:color="auto" w:frame="1"/>
        </w:rPr>
        <w:t>)</w:t>
      </w:r>
      <w:r w:rsidRPr="000E0166">
        <w:rPr>
          <w:rFonts w:ascii="Open Sans" w:eastAsia="Times New Roman" w:hAnsi="Open Sans" w:cs="Open Sans"/>
          <w:color w:val="11161A"/>
          <w:sz w:val="20"/>
          <w:szCs w:val="20"/>
        </w:rPr>
        <w:t> which prints the address of the managed object (</w:t>
      </w:r>
      <w:r w:rsidRPr="000E0166">
        <w:rPr>
          <w:rFonts w:ascii="var(--jp-code-font-family)" w:eastAsia="Times New Roman" w:hAnsi="var(--jp-code-font-family)" w:cs="Courier New"/>
          <w:color w:val="11161A"/>
          <w:sz w:val="20"/>
          <w:szCs w:val="20"/>
          <w:bdr w:val="none" w:sz="0" w:space="0" w:color="auto" w:frame="1"/>
        </w:rPr>
        <w:t>this</w:t>
      </w:r>
      <w:r w:rsidRPr="000E0166">
        <w:rPr>
          <w:rFonts w:ascii="Open Sans" w:eastAsia="Times New Roman" w:hAnsi="Open Sans" w:cs="Open Sans"/>
          <w:color w:val="11161A"/>
          <w:sz w:val="20"/>
          <w:szCs w:val="20"/>
        </w:rPr>
        <w:t>) as well as the member value to the console. In main, an instance of </w:t>
      </w:r>
      <w:proofErr w:type="spellStart"/>
      <w:r w:rsidRPr="000E0166">
        <w:rPr>
          <w:rFonts w:ascii="var(--jp-code-font-family)" w:eastAsia="Times New Roman" w:hAnsi="var(--jp-code-font-family)" w:cs="Courier New"/>
          <w:color w:val="11161A"/>
          <w:sz w:val="20"/>
          <w:szCs w:val="20"/>
          <w:bdr w:val="none" w:sz="0" w:space="0" w:color="auto" w:frame="1"/>
        </w:rPr>
        <w:t>MyClass</w:t>
      </w:r>
      <w:proofErr w:type="spellEnd"/>
      <w:r w:rsidRPr="000E0166">
        <w:rPr>
          <w:rFonts w:ascii="Open Sans" w:eastAsia="Times New Roman" w:hAnsi="Open Sans" w:cs="Open Sans"/>
          <w:color w:val="11161A"/>
          <w:sz w:val="20"/>
          <w:szCs w:val="20"/>
        </w:rPr>
        <w:t> is created by the factory function </w:t>
      </w:r>
      <w:proofErr w:type="spellStart"/>
      <w:r w:rsidRPr="000E0166">
        <w:rPr>
          <w:rFonts w:ascii="var(--jp-code-font-family)" w:eastAsia="Times New Roman" w:hAnsi="var(--jp-code-font-family)" w:cs="Courier New"/>
          <w:color w:val="11161A"/>
          <w:sz w:val="20"/>
          <w:szCs w:val="20"/>
          <w:bdr w:val="none" w:sz="0" w:space="0" w:color="auto" w:frame="1"/>
        </w:rPr>
        <w:t>make_</w:t>
      </w:r>
      <w:proofErr w:type="gramStart"/>
      <w:r w:rsidRPr="000E0166">
        <w:rPr>
          <w:rFonts w:ascii="var(--jp-code-font-family)" w:eastAsia="Times New Roman" w:hAnsi="var(--jp-code-font-family)" w:cs="Courier New"/>
          <w:color w:val="11161A"/>
          <w:sz w:val="20"/>
          <w:szCs w:val="20"/>
          <w:bdr w:val="none" w:sz="0" w:space="0" w:color="auto" w:frame="1"/>
        </w:rPr>
        <w:t>unique</w:t>
      </w:r>
      <w:proofErr w:type="spellEnd"/>
      <w:r w:rsidRPr="000E0166">
        <w:rPr>
          <w:rFonts w:ascii="var(--jp-code-font-family)" w:eastAsia="Times New Roman" w:hAnsi="var(--jp-code-font-family)" w:cs="Courier New"/>
          <w:color w:val="11161A"/>
          <w:sz w:val="20"/>
          <w:szCs w:val="20"/>
          <w:bdr w:val="none" w:sz="0" w:space="0" w:color="auto" w:frame="1"/>
        </w:rPr>
        <w:t>(</w:t>
      </w:r>
      <w:proofErr w:type="gramEnd"/>
      <w:r w:rsidRPr="000E0166">
        <w:rPr>
          <w:rFonts w:ascii="var(--jp-code-font-family)" w:eastAsia="Times New Roman" w:hAnsi="var(--jp-code-font-family)" w:cs="Courier New"/>
          <w:color w:val="11161A"/>
          <w:sz w:val="20"/>
          <w:szCs w:val="20"/>
          <w:bdr w:val="none" w:sz="0" w:space="0" w:color="auto" w:frame="1"/>
        </w:rPr>
        <w:t>)</w:t>
      </w:r>
      <w:r w:rsidRPr="000E0166">
        <w:rPr>
          <w:rFonts w:ascii="Open Sans" w:eastAsia="Times New Roman" w:hAnsi="Open Sans" w:cs="Open Sans"/>
          <w:color w:val="11161A"/>
          <w:sz w:val="20"/>
          <w:szCs w:val="20"/>
        </w:rPr>
        <w:t> and assigned to a unique pointer instance </w:t>
      </w:r>
      <w:proofErr w:type="spellStart"/>
      <w:r w:rsidRPr="000E0166">
        <w:rPr>
          <w:rFonts w:ascii="var(--jp-code-font-family)" w:eastAsia="Times New Roman" w:hAnsi="var(--jp-code-font-family)" w:cs="Courier New"/>
          <w:color w:val="11161A"/>
          <w:sz w:val="20"/>
          <w:szCs w:val="20"/>
          <w:bdr w:val="none" w:sz="0" w:space="0" w:color="auto" w:frame="1"/>
        </w:rPr>
        <w:t>uniquePtr</w:t>
      </w:r>
      <w:proofErr w:type="spellEnd"/>
      <w:r w:rsidRPr="000E0166">
        <w:rPr>
          <w:rFonts w:ascii="Open Sans" w:eastAsia="Times New Roman" w:hAnsi="Open Sans" w:cs="Open Sans"/>
          <w:color w:val="11161A"/>
          <w:sz w:val="20"/>
          <w:szCs w:val="20"/>
        </w:rPr>
        <w:t> for management. Then, the pointer instance is moved into the function </w:t>
      </w:r>
      <w:proofErr w:type="spellStart"/>
      <w:r w:rsidRPr="000E0166">
        <w:rPr>
          <w:rFonts w:ascii="var(--jp-code-font-family)" w:eastAsia="Times New Roman" w:hAnsi="var(--jp-code-font-family)" w:cs="Courier New"/>
          <w:color w:val="11161A"/>
          <w:sz w:val="20"/>
          <w:szCs w:val="20"/>
          <w:bdr w:val="none" w:sz="0" w:space="0" w:color="auto" w:frame="1"/>
        </w:rPr>
        <w:t>f</w:t>
      </w:r>
      <w:proofErr w:type="spellEnd"/>
      <w:r w:rsidRPr="000E0166">
        <w:rPr>
          <w:rFonts w:ascii="Open Sans" w:eastAsia="Times New Roman" w:hAnsi="Open Sans" w:cs="Open Sans"/>
          <w:color w:val="11161A"/>
          <w:sz w:val="20"/>
          <w:szCs w:val="20"/>
        </w:rPr>
        <w:t> using move semantics. As we have not overloaded the move constructor or move assignment operator in </w:t>
      </w:r>
      <w:proofErr w:type="spellStart"/>
      <w:r w:rsidRPr="000E0166">
        <w:rPr>
          <w:rFonts w:ascii="var(--jp-code-font-family)" w:eastAsia="Times New Roman" w:hAnsi="var(--jp-code-font-family)" w:cs="Courier New"/>
          <w:color w:val="11161A"/>
          <w:sz w:val="20"/>
          <w:szCs w:val="20"/>
          <w:bdr w:val="none" w:sz="0" w:space="0" w:color="auto" w:frame="1"/>
        </w:rPr>
        <w:t>MyClass</w:t>
      </w:r>
      <w:proofErr w:type="spellEnd"/>
      <w:r w:rsidRPr="000E0166">
        <w:rPr>
          <w:rFonts w:ascii="Open Sans" w:eastAsia="Times New Roman" w:hAnsi="Open Sans" w:cs="Open Sans"/>
          <w:color w:val="11161A"/>
          <w:sz w:val="20"/>
          <w:szCs w:val="20"/>
        </w:rPr>
        <w:t>, the compiler is using the default implementation. In </w:t>
      </w:r>
      <w:r w:rsidRPr="000E0166">
        <w:rPr>
          <w:rFonts w:ascii="var(--jp-code-font-family)" w:eastAsia="Times New Roman" w:hAnsi="var(--jp-code-font-family)" w:cs="Courier New"/>
          <w:color w:val="11161A"/>
          <w:sz w:val="20"/>
          <w:szCs w:val="20"/>
          <w:bdr w:val="none" w:sz="0" w:space="0" w:color="auto" w:frame="1"/>
        </w:rPr>
        <w:t>f</w:t>
      </w:r>
      <w:r w:rsidRPr="000E0166">
        <w:rPr>
          <w:rFonts w:ascii="Open Sans" w:eastAsia="Times New Roman" w:hAnsi="Open Sans" w:cs="Open Sans"/>
          <w:color w:val="11161A"/>
          <w:sz w:val="20"/>
          <w:szCs w:val="20"/>
        </w:rPr>
        <w:t>, the address of the copied / moved unique pointer </w:t>
      </w:r>
      <w:proofErr w:type="spellStart"/>
      <w:r w:rsidRPr="000E0166">
        <w:rPr>
          <w:rFonts w:ascii="var(--jp-code-font-family)" w:eastAsia="Times New Roman" w:hAnsi="var(--jp-code-font-family)" w:cs="Courier New"/>
          <w:color w:val="11161A"/>
          <w:sz w:val="20"/>
          <w:szCs w:val="20"/>
          <w:bdr w:val="none" w:sz="0" w:space="0" w:color="auto" w:frame="1"/>
        </w:rPr>
        <w:t>ptr</w:t>
      </w:r>
      <w:proofErr w:type="spellEnd"/>
      <w:r w:rsidRPr="000E0166">
        <w:rPr>
          <w:rFonts w:ascii="Open Sans" w:eastAsia="Times New Roman" w:hAnsi="Open Sans" w:cs="Open Sans"/>
          <w:color w:val="11161A"/>
          <w:sz w:val="20"/>
          <w:szCs w:val="20"/>
        </w:rPr>
        <w:t> is printed and the function </w:t>
      </w:r>
      <w:proofErr w:type="spellStart"/>
      <w:proofErr w:type="gramStart"/>
      <w:r w:rsidRPr="000E0166">
        <w:rPr>
          <w:rFonts w:ascii="var(--jp-code-font-family)" w:eastAsia="Times New Roman" w:hAnsi="var(--jp-code-font-family)" w:cs="Courier New"/>
          <w:color w:val="11161A"/>
          <w:sz w:val="20"/>
          <w:szCs w:val="20"/>
          <w:bdr w:val="none" w:sz="0" w:space="0" w:color="auto" w:frame="1"/>
        </w:rPr>
        <w:t>printVal</w:t>
      </w:r>
      <w:proofErr w:type="spellEnd"/>
      <w:r w:rsidRPr="000E0166">
        <w:rPr>
          <w:rFonts w:ascii="var(--jp-code-font-family)" w:eastAsia="Times New Roman" w:hAnsi="var(--jp-code-font-family)" w:cs="Courier New"/>
          <w:color w:val="11161A"/>
          <w:sz w:val="20"/>
          <w:szCs w:val="20"/>
          <w:bdr w:val="none" w:sz="0" w:space="0" w:color="auto" w:frame="1"/>
        </w:rPr>
        <w:t>(</w:t>
      </w:r>
      <w:proofErr w:type="gramEnd"/>
      <w:r w:rsidRPr="000E0166">
        <w:rPr>
          <w:rFonts w:ascii="var(--jp-code-font-family)" w:eastAsia="Times New Roman" w:hAnsi="var(--jp-code-font-family)" w:cs="Courier New"/>
          <w:color w:val="11161A"/>
          <w:sz w:val="20"/>
          <w:szCs w:val="20"/>
          <w:bdr w:val="none" w:sz="0" w:space="0" w:color="auto" w:frame="1"/>
        </w:rPr>
        <w:t>)</w:t>
      </w:r>
      <w:r w:rsidRPr="000E0166">
        <w:rPr>
          <w:rFonts w:ascii="Open Sans" w:eastAsia="Times New Roman" w:hAnsi="Open Sans" w:cs="Open Sans"/>
          <w:color w:val="11161A"/>
          <w:sz w:val="20"/>
          <w:szCs w:val="20"/>
        </w:rPr>
        <w:t> is called on it. When the path of execution returns to </w:t>
      </w:r>
      <w:proofErr w:type="gramStart"/>
      <w:r w:rsidRPr="000E0166">
        <w:rPr>
          <w:rFonts w:ascii="var(--jp-code-font-family)" w:eastAsia="Times New Roman" w:hAnsi="var(--jp-code-font-family)" w:cs="Courier New"/>
          <w:color w:val="11161A"/>
          <w:sz w:val="20"/>
          <w:szCs w:val="20"/>
          <w:bdr w:val="none" w:sz="0" w:space="0" w:color="auto" w:frame="1"/>
        </w:rPr>
        <w:t>main(</w:t>
      </w:r>
      <w:proofErr w:type="gramEnd"/>
      <w:r w:rsidRPr="000E0166">
        <w:rPr>
          <w:rFonts w:ascii="var(--jp-code-font-family)" w:eastAsia="Times New Roman" w:hAnsi="var(--jp-code-font-family)" w:cs="Courier New"/>
          <w:color w:val="11161A"/>
          <w:sz w:val="20"/>
          <w:szCs w:val="20"/>
          <w:bdr w:val="none" w:sz="0" w:space="0" w:color="auto" w:frame="1"/>
        </w:rPr>
        <w:t>)</w:t>
      </w:r>
      <w:r w:rsidRPr="000E0166">
        <w:rPr>
          <w:rFonts w:ascii="Open Sans" w:eastAsia="Times New Roman" w:hAnsi="Open Sans" w:cs="Open Sans"/>
          <w:color w:val="11161A"/>
          <w:sz w:val="20"/>
          <w:szCs w:val="20"/>
        </w:rPr>
        <w:t>, the program checks for the validity of </w:t>
      </w:r>
      <w:proofErr w:type="spellStart"/>
      <w:r w:rsidRPr="000E0166">
        <w:rPr>
          <w:rFonts w:ascii="var(--jp-code-font-family)" w:eastAsia="Times New Roman" w:hAnsi="var(--jp-code-font-family)" w:cs="Courier New"/>
          <w:color w:val="11161A"/>
          <w:sz w:val="20"/>
          <w:szCs w:val="20"/>
          <w:bdr w:val="none" w:sz="0" w:space="0" w:color="auto" w:frame="1"/>
        </w:rPr>
        <w:t>uniquePtr</w:t>
      </w:r>
      <w:proofErr w:type="spellEnd"/>
      <w:r w:rsidRPr="000E0166">
        <w:rPr>
          <w:rFonts w:ascii="Open Sans" w:eastAsia="Times New Roman" w:hAnsi="Open Sans" w:cs="Open Sans"/>
          <w:color w:val="11161A"/>
          <w:sz w:val="20"/>
          <w:szCs w:val="20"/>
        </w:rPr>
        <w:t> and, if valid, calls the function </w:t>
      </w:r>
      <w:proofErr w:type="spellStart"/>
      <w:r w:rsidRPr="000E0166">
        <w:rPr>
          <w:rFonts w:ascii="var(--jp-code-font-family)" w:eastAsia="Times New Roman" w:hAnsi="var(--jp-code-font-family)" w:cs="Courier New"/>
          <w:color w:val="11161A"/>
          <w:sz w:val="20"/>
          <w:szCs w:val="20"/>
          <w:bdr w:val="none" w:sz="0" w:space="0" w:color="auto" w:frame="1"/>
        </w:rPr>
        <w:t>printVal</w:t>
      </w:r>
      <w:proofErr w:type="spellEnd"/>
      <w:r w:rsidRPr="000E0166">
        <w:rPr>
          <w:rFonts w:ascii="var(--jp-code-font-family)" w:eastAsia="Times New Roman" w:hAnsi="var(--jp-code-font-family)" w:cs="Courier New"/>
          <w:color w:val="11161A"/>
          <w:sz w:val="20"/>
          <w:szCs w:val="20"/>
          <w:bdr w:val="none" w:sz="0" w:space="0" w:color="auto" w:frame="1"/>
        </w:rPr>
        <w:t>()</w:t>
      </w:r>
      <w:r w:rsidRPr="000E0166">
        <w:rPr>
          <w:rFonts w:ascii="Open Sans" w:eastAsia="Times New Roman" w:hAnsi="Open Sans" w:cs="Open Sans"/>
          <w:color w:val="11161A"/>
          <w:sz w:val="20"/>
          <w:szCs w:val="20"/>
        </w:rPr>
        <w:t> on it again. Here is the console output of the program:</w:t>
      </w:r>
    </w:p>
    <w:p w:rsidR="000E0166" w:rsidRPr="000E0166" w:rsidRDefault="000E0166" w:rsidP="000E0166">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roofErr w:type="spellStart"/>
      <w:r w:rsidRPr="000E0166">
        <w:rPr>
          <w:rFonts w:ascii="var(--jp-code-font-family)" w:eastAsia="Times New Roman" w:hAnsi="var(--jp-code-font-family)" w:cs="Courier New"/>
          <w:color w:val="11161A"/>
          <w:sz w:val="20"/>
          <w:szCs w:val="20"/>
          <w:bdr w:val="none" w:sz="0" w:space="0" w:color="auto" w:frame="1"/>
          <w:shd w:val="clear" w:color="auto" w:fill="F7F7F8"/>
        </w:rPr>
        <w:t>unique_ptr</w:t>
      </w:r>
      <w:proofErr w:type="spellEnd"/>
      <w:r w:rsidRPr="000E0166">
        <w:rPr>
          <w:rFonts w:ascii="var(--jp-code-font-family)" w:eastAsia="Times New Roman" w:hAnsi="var(--jp-code-font-family)" w:cs="Courier New"/>
          <w:color w:val="11161A"/>
          <w:sz w:val="20"/>
          <w:szCs w:val="20"/>
          <w:bdr w:val="none" w:sz="0" w:space="0" w:color="auto" w:frame="1"/>
          <w:shd w:val="clear" w:color="auto" w:fill="F7F7F8"/>
        </w:rPr>
        <w:t xml:space="preserve"> 0x7ffeefbff710, managed object 0x100300060 with </w:t>
      </w:r>
      <w:proofErr w:type="spellStart"/>
      <w:r w:rsidRPr="000E0166">
        <w:rPr>
          <w:rFonts w:ascii="var(--jp-code-font-family)" w:eastAsia="Times New Roman" w:hAnsi="var(--jp-code-font-family)" w:cs="Courier New"/>
          <w:color w:val="11161A"/>
          <w:sz w:val="20"/>
          <w:szCs w:val="20"/>
          <w:bdr w:val="none" w:sz="0" w:space="0" w:color="auto" w:frame="1"/>
          <w:shd w:val="clear" w:color="auto" w:fill="F7F7F8"/>
        </w:rPr>
        <w:t>val</w:t>
      </w:r>
      <w:proofErr w:type="spellEnd"/>
      <w:r w:rsidRPr="000E0166">
        <w:rPr>
          <w:rFonts w:ascii="var(--jp-code-font-family)" w:eastAsia="Times New Roman" w:hAnsi="var(--jp-code-font-family)" w:cs="Courier New"/>
          <w:color w:val="11161A"/>
          <w:sz w:val="20"/>
          <w:szCs w:val="20"/>
          <w:bdr w:val="none" w:sz="0" w:space="0" w:color="auto" w:frame="1"/>
          <w:shd w:val="clear" w:color="auto" w:fill="F7F7F8"/>
        </w:rPr>
        <w:t xml:space="preserve"> = 23</w:t>
      </w:r>
    </w:p>
    <w:p w:rsidR="000E0166" w:rsidRPr="000E0166" w:rsidRDefault="000E0166" w:rsidP="000E0166">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0E0166" w:rsidRPr="000E0166" w:rsidRDefault="000E0166" w:rsidP="000E0166">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rPr>
      </w:pPr>
      <w:proofErr w:type="spellStart"/>
      <w:r w:rsidRPr="000E0166">
        <w:rPr>
          <w:rFonts w:ascii="var(--jp-code-font-family)" w:eastAsia="Times New Roman" w:hAnsi="var(--jp-code-font-family)" w:cs="Courier New"/>
          <w:color w:val="11161A"/>
          <w:sz w:val="20"/>
          <w:szCs w:val="20"/>
          <w:bdr w:val="none" w:sz="0" w:space="0" w:color="auto" w:frame="1"/>
          <w:shd w:val="clear" w:color="auto" w:fill="F7F7F8"/>
        </w:rPr>
        <w:t>unique_ptr</w:t>
      </w:r>
      <w:proofErr w:type="spellEnd"/>
      <w:r w:rsidRPr="000E0166">
        <w:rPr>
          <w:rFonts w:ascii="var(--jp-code-font-family)" w:eastAsia="Times New Roman" w:hAnsi="var(--jp-code-font-family)" w:cs="Courier New"/>
          <w:color w:val="11161A"/>
          <w:sz w:val="20"/>
          <w:szCs w:val="20"/>
          <w:bdr w:val="none" w:sz="0" w:space="0" w:color="auto" w:frame="1"/>
          <w:shd w:val="clear" w:color="auto" w:fill="F7F7F8"/>
        </w:rPr>
        <w:t xml:space="preserve"> 0x7ffeefbff6f0, managed object 0x100300060 with </w:t>
      </w:r>
      <w:proofErr w:type="spellStart"/>
      <w:r w:rsidRPr="000E0166">
        <w:rPr>
          <w:rFonts w:ascii="var(--jp-code-font-family)" w:eastAsia="Times New Roman" w:hAnsi="var(--jp-code-font-family)" w:cs="Courier New"/>
          <w:color w:val="11161A"/>
          <w:sz w:val="20"/>
          <w:szCs w:val="20"/>
          <w:bdr w:val="none" w:sz="0" w:space="0" w:color="auto" w:frame="1"/>
          <w:shd w:val="clear" w:color="auto" w:fill="F7F7F8"/>
        </w:rPr>
        <w:t>val</w:t>
      </w:r>
      <w:proofErr w:type="spellEnd"/>
      <w:r w:rsidRPr="000E0166">
        <w:rPr>
          <w:rFonts w:ascii="var(--jp-code-font-family)" w:eastAsia="Times New Roman" w:hAnsi="var(--jp-code-font-family)" w:cs="Courier New"/>
          <w:color w:val="11161A"/>
          <w:sz w:val="20"/>
          <w:szCs w:val="20"/>
          <w:bdr w:val="none" w:sz="0" w:space="0" w:color="auto" w:frame="1"/>
          <w:shd w:val="clear" w:color="auto" w:fill="F7F7F8"/>
        </w:rPr>
        <w:t xml:space="preserve"> = 23</w:t>
      </w:r>
    </w:p>
    <w:p w:rsidR="000E0166" w:rsidRPr="000E0166" w:rsidRDefault="000E0166" w:rsidP="000E0166">
      <w:pPr>
        <w:spacing w:after="0" w:line="240" w:lineRule="auto"/>
        <w:rPr>
          <w:rFonts w:ascii="Open Sans" w:eastAsia="Times New Roman" w:hAnsi="Open Sans" w:cs="Open Sans"/>
          <w:color w:val="11161A"/>
          <w:sz w:val="20"/>
          <w:szCs w:val="20"/>
        </w:rPr>
      </w:pPr>
      <w:r w:rsidRPr="000E0166">
        <w:rPr>
          <w:rFonts w:ascii="Open Sans" w:eastAsia="Times New Roman" w:hAnsi="Open Sans" w:cs="Open Sans"/>
          <w:color w:val="11161A"/>
          <w:sz w:val="20"/>
          <w:szCs w:val="20"/>
        </w:rPr>
        <w:t xml:space="preserve">The output nicely illustrates the copy / move operation. Note that the address of </w:t>
      </w:r>
      <w:proofErr w:type="spellStart"/>
      <w:r w:rsidRPr="000E0166">
        <w:rPr>
          <w:rFonts w:ascii="Open Sans" w:eastAsia="Times New Roman" w:hAnsi="Open Sans" w:cs="Open Sans"/>
          <w:color w:val="11161A"/>
          <w:sz w:val="20"/>
          <w:szCs w:val="20"/>
        </w:rPr>
        <w:t>unique_ptr</w:t>
      </w:r>
      <w:proofErr w:type="spellEnd"/>
      <w:r w:rsidRPr="000E0166">
        <w:rPr>
          <w:rFonts w:ascii="Open Sans" w:eastAsia="Times New Roman" w:hAnsi="Open Sans" w:cs="Open Sans"/>
          <w:color w:val="11161A"/>
          <w:sz w:val="20"/>
          <w:szCs w:val="20"/>
        </w:rPr>
        <w:t xml:space="preserve"> differs between the two calls while the address of the managed object as well as of the value are identical. This is consistent with the inner workings of the move constructor, which we overloaded in a previous section. The copy-by-value behavior of </w:t>
      </w:r>
      <w:proofErr w:type="gramStart"/>
      <w:r w:rsidRPr="000E0166">
        <w:rPr>
          <w:rFonts w:ascii="var(--jp-code-font-family)" w:eastAsia="Times New Roman" w:hAnsi="var(--jp-code-font-family)" w:cs="Courier New"/>
          <w:color w:val="11161A"/>
          <w:sz w:val="20"/>
          <w:szCs w:val="20"/>
          <w:bdr w:val="none" w:sz="0" w:space="0" w:color="auto" w:frame="1"/>
        </w:rPr>
        <w:t>f(</w:t>
      </w:r>
      <w:proofErr w:type="gramEnd"/>
      <w:r w:rsidRPr="000E0166">
        <w:rPr>
          <w:rFonts w:ascii="var(--jp-code-font-family)" w:eastAsia="Times New Roman" w:hAnsi="var(--jp-code-font-family)" w:cs="Courier New"/>
          <w:color w:val="11161A"/>
          <w:sz w:val="20"/>
          <w:szCs w:val="20"/>
          <w:bdr w:val="none" w:sz="0" w:space="0" w:color="auto" w:frame="1"/>
        </w:rPr>
        <w:t>)</w:t>
      </w:r>
      <w:r w:rsidRPr="000E0166">
        <w:rPr>
          <w:rFonts w:ascii="Open Sans" w:eastAsia="Times New Roman" w:hAnsi="Open Sans" w:cs="Open Sans"/>
          <w:color w:val="11161A"/>
          <w:sz w:val="20"/>
          <w:szCs w:val="20"/>
        </w:rPr>
        <w:t> creates a new instance of the unique pointer but then switches the address of the managed </w:t>
      </w:r>
      <w:proofErr w:type="spellStart"/>
      <w:r w:rsidRPr="000E0166">
        <w:rPr>
          <w:rFonts w:ascii="var(--jp-code-font-family)" w:eastAsia="Times New Roman" w:hAnsi="var(--jp-code-font-family)" w:cs="Courier New"/>
          <w:color w:val="11161A"/>
          <w:sz w:val="20"/>
          <w:szCs w:val="20"/>
          <w:bdr w:val="none" w:sz="0" w:space="0" w:color="auto" w:frame="1"/>
        </w:rPr>
        <w:t>MyClass</w:t>
      </w:r>
      <w:proofErr w:type="spellEnd"/>
      <w:r w:rsidRPr="000E0166">
        <w:rPr>
          <w:rFonts w:ascii="Open Sans" w:eastAsia="Times New Roman" w:hAnsi="Open Sans" w:cs="Open Sans"/>
          <w:color w:val="11161A"/>
          <w:sz w:val="20"/>
          <w:szCs w:val="20"/>
        </w:rPr>
        <w:t> instance from source to destination. After the move is complete, we can still use the variable </w:t>
      </w:r>
      <w:proofErr w:type="spellStart"/>
      <w:r w:rsidRPr="000E0166">
        <w:rPr>
          <w:rFonts w:ascii="var(--jp-code-font-family)" w:eastAsia="Times New Roman" w:hAnsi="var(--jp-code-font-family)" w:cs="Courier New"/>
          <w:color w:val="11161A"/>
          <w:sz w:val="20"/>
          <w:szCs w:val="20"/>
          <w:bdr w:val="none" w:sz="0" w:space="0" w:color="auto" w:frame="1"/>
        </w:rPr>
        <w:t>uniquePtr</w:t>
      </w:r>
      <w:proofErr w:type="spellEnd"/>
    </w:p>
    <w:p w:rsidR="000E0166" w:rsidRDefault="000E0166" w:rsidP="000E0166">
      <w:pPr>
        <w:rPr>
          <w:rFonts w:ascii="Open Sans" w:hAnsi="Open Sans" w:cs="Open Sans"/>
          <w:color w:val="4F4F4F"/>
          <w:shd w:val="clear" w:color="auto" w:fill="FFFFFF"/>
        </w:rPr>
      </w:pPr>
      <w:r>
        <w:rPr>
          <w:noProof/>
        </w:rPr>
        <w:drawing>
          <wp:inline distT="0" distB="0" distL="0" distR="0" wp14:anchorId="7FFBB8F7" wp14:editId="45DD9972">
            <wp:extent cx="5943600" cy="33102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10255"/>
                    </a:xfrm>
                    <a:prstGeom prst="rect">
                      <a:avLst/>
                    </a:prstGeom>
                  </pic:spPr>
                </pic:pic>
              </a:graphicData>
            </a:graphic>
          </wp:inline>
        </w:drawing>
      </w:r>
    </w:p>
    <w:p w:rsidR="000E0166" w:rsidRPr="000E0166" w:rsidRDefault="000E0166" w:rsidP="000E0166">
      <w:pPr>
        <w:spacing w:after="240" w:line="240" w:lineRule="auto"/>
        <w:rPr>
          <w:rFonts w:ascii="Open Sans" w:eastAsia="Times New Roman" w:hAnsi="Open Sans" w:cs="Open Sans"/>
          <w:color w:val="11161A"/>
          <w:sz w:val="20"/>
          <w:szCs w:val="20"/>
        </w:rPr>
      </w:pPr>
      <w:r w:rsidRPr="000E0166">
        <w:rPr>
          <w:rFonts w:ascii="Open Sans" w:eastAsia="Times New Roman" w:hAnsi="Open Sans" w:cs="Open Sans"/>
          <w:color w:val="11161A"/>
          <w:sz w:val="20"/>
          <w:szCs w:val="20"/>
        </w:rPr>
        <w:t>When passing a shared pointer by value, move semantics are not needed. As with unique pointers, there is an underlying rule for transferring the ownership of a shared pointer to a function:</w:t>
      </w:r>
    </w:p>
    <w:p w:rsidR="000E0166" w:rsidRPr="000E0166" w:rsidRDefault="000E0166" w:rsidP="000E0166">
      <w:pPr>
        <w:spacing w:after="0" w:line="240" w:lineRule="auto"/>
        <w:rPr>
          <w:rFonts w:ascii="Open Sans" w:eastAsia="Times New Roman" w:hAnsi="Open Sans" w:cs="Open Sans"/>
          <w:color w:val="11161A"/>
          <w:sz w:val="20"/>
          <w:szCs w:val="20"/>
        </w:rPr>
      </w:pPr>
      <w:r w:rsidRPr="000E0166">
        <w:rPr>
          <w:rFonts w:ascii="Open Sans" w:eastAsia="Times New Roman" w:hAnsi="Open Sans" w:cs="Open Sans"/>
          <w:b/>
          <w:bCs/>
          <w:color w:val="11161A"/>
          <w:sz w:val="20"/>
          <w:szCs w:val="20"/>
        </w:rPr>
        <w:t xml:space="preserve">R.34: Take a </w:t>
      </w:r>
      <w:proofErr w:type="spellStart"/>
      <w:r w:rsidRPr="000E0166">
        <w:rPr>
          <w:rFonts w:ascii="Open Sans" w:eastAsia="Times New Roman" w:hAnsi="Open Sans" w:cs="Open Sans"/>
          <w:b/>
          <w:bCs/>
          <w:color w:val="11161A"/>
          <w:sz w:val="20"/>
          <w:szCs w:val="20"/>
        </w:rPr>
        <w:t>shared_ptr</w:t>
      </w:r>
      <w:proofErr w:type="spellEnd"/>
      <w:r w:rsidRPr="000E0166">
        <w:rPr>
          <w:rFonts w:ascii="Open Sans" w:eastAsia="Times New Roman" w:hAnsi="Open Sans" w:cs="Open Sans"/>
          <w:b/>
          <w:bCs/>
          <w:color w:val="11161A"/>
          <w:sz w:val="20"/>
          <w:szCs w:val="20"/>
        </w:rPr>
        <w:t xml:space="preserve"> parameter to express that a function is part owner</w:t>
      </w:r>
    </w:p>
    <w:p w:rsidR="000E0166" w:rsidRPr="000E0166" w:rsidRDefault="000E0166" w:rsidP="000E0166">
      <w:pPr>
        <w:spacing w:after="0" w:line="240" w:lineRule="auto"/>
        <w:rPr>
          <w:rFonts w:ascii="Open Sans" w:eastAsia="Times New Roman" w:hAnsi="Open Sans" w:cs="Open Sans"/>
          <w:color w:val="11161A"/>
          <w:sz w:val="20"/>
          <w:szCs w:val="20"/>
        </w:rPr>
      </w:pPr>
      <w:r w:rsidRPr="000E0166">
        <w:rPr>
          <w:rFonts w:ascii="Open Sans" w:eastAsia="Times New Roman" w:hAnsi="Open Sans" w:cs="Open Sans"/>
          <w:color w:val="11161A"/>
          <w:sz w:val="20"/>
          <w:szCs w:val="20"/>
        </w:rPr>
        <w:t>Consider the example on the right. The main difference in this example is that the </w:t>
      </w:r>
      <w:proofErr w:type="spellStart"/>
      <w:r w:rsidRPr="000E0166">
        <w:rPr>
          <w:rFonts w:ascii="var(--jp-code-font-family)" w:eastAsia="Times New Roman" w:hAnsi="var(--jp-code-font-family)" w:cs="Courier New"/>
          <w:color w:val="11161A"/>
          <w:sz w:val="20"/>
          <w:szCs w:val="20"/>
          <w:bdr w:val="none" w:sz="0" w:space="0" w:color="auto" w:frame="1"/>
        </w:rPr>
        <w:t>MyClass</w:t>
      </w:r>
      <w:proofErr w:type="spellEnd"/>
      <w:r w:rsidRPr="000E0166">
        <w:rPr>
          <w:rFonts w:ascii="Open Sans" w:eastAsia="Times New Roman" w:hAnsi="Open Sans" w:cs="Open Sans"/>
          <w:color w:val="11161A"/>
          <w:sz w:val="20"/>
          <w:szCs w:val="20"/>
        </w:rPr>
        <w:t> instance is managed by a shared pointer. After creation in </w:t>
      </w:r>
      <w:proofErr w:type="gramStart"/>
      <w:r w:rsidRPr="000E0166">
        <w:rPr>
          <w:rFonts w:ascii="var(--jp-code-font-family)" w:eastAsia="Times New Roman" w:hAnsi="var(--jp-code-font-family)" w:cs="Courier New"/>
          <w:color w:val="11161A"/>
          <w:sz w:val="20"/>
          <w:szCs w:val="20"/>
          <w:bdr w:val="none" w:sz="0" w:space="0" w:color="auto" w:frame="1"/>
        </w:rPr>
        <w:t>main(</w:t>
      </w:r>
      <w:proofErr w:type="gramEnd"/>
      <w:r w:rsidRPr="000E0166">
        <w:rPr>
          <w:rFonts w:ascii="var(--jp-code-font-family)" w:eastAsia="Times New Roman" w:hAnsi="var(--jp-code-font-family)" w:cs="Courier New"/>
          <w:color w:val="11161A"/>
          <w:sz w:val="20"/>
          <w:szCs w:val="20"/>
          <w:bdr w:val="none" w:sz="0" w:space="0" w:color="auto" w:frame="1"/>
        </w:rPr>
        <w:t>)</w:t>
      </w:r>
      <w:r w:rsidRPr="000E0166">
        <w:rPr>
          <w:rFonts w:ascii="Open Sans" w:eastAsia="Times New Roman" w:hAnsi="Open Sans" w:cs="Open Sans"/>
          <w:color w:val="11161A"/>
          <w:sz w:val="20"/>
          <w:szCs w:val="20"/>
        </w:rPr>
        <w:t>, the address of the pointer object as well as the current reference count are printed to the console. Then, </w:t>
      </w:r>
      <w:proofErr w:type="spellStart"/>
      <w:r w:rsidRPr="000E0166">
        <w:rPr>
          <w:rFonts w:ascii="var(--jp-code-font-family)" w:eastAsia="Times New Roman" w:hAnsi="var(--jp-code-font-family)" w:cs="Courier New"/>
          <w:color w:val="11161A"/>
          <w:sz w:val="20"/>
          <w:szCs w:val="20"/>
          <w:bdr w:val="none" w:sz="0" w:space="0" w:color="auto" w:frame="1"/>
        </w:rPr>
        <w:t>sharedPtr</w:t>
      </w:r>
      <w:proofErr w:type="spellEnd"/>
      <w:r w:rsidRPr="000E0166">
        <w:rPr>
          <w:rFonts w:ascii="Open Sans" w:eastAsia="Times New Roman" w:hAnsi="Open Sans" w:cs="Open Sans"/>
          <w:color w:val="11161A"/>
          <w:sz w:val="20"/>
          <w:szCs w:val="20"/>
        </w:rPr>
        <w:t> is passed to the function </w:t>
      </w:r>
      <w:proofErr w:type="gramStart"/>
      <w:r w:rsidRPr="000E0166">
        <w:rPr>
          <w:rFonts w:ascii="var(--jp-code-font-family)" w:eastAsia="Times New Roman" w:hAnsi="var(--jp-code-font-family)" w:cs="Courier New"/>
          <w:color w:val="11161A"/>
          <w:sz w:val="20"/>
          <w:szCs w:val="20"/>
          <w:bdr w:val="none" w:sz="0" w:space="0" w:color="auto" w:frame="1"/>
        </w:rPr>
        <w:t>f(</w:t>
      </w:r>
      <w:proofErr w:type="gramEnd"/>
      <w:r w:rsidRPr="000E0166">
        <w:rPr>
          <w:rFonts w:ascii="var(--jp-code-font-family)" w:eastAsia="Times New Roman" w:hAnsi="var(--jp-code-font-family)" w:cs="Courier New"/>
          <w:color w:val="11161A"/>
          <w:sz w:val="20"/>
          <w:szCs w:val="20"/>
          <w:bdr w:val="none" w:sz="0" w:space="0" w:color="auto" w:frame="1"/>
        </w:rPr>
        <w:t>)</w:t>
      </w:r>
      <w:r w:rsidRPr="000E0166">
        <w:rPr>
          <w:rFonts w:ascii="Open Sans" w:eastAsia="Times New Roman" w:hAnsi="Open Sans" w:cs="Open Sans"/>
          <w:color w:val="11161A"/>
          <w:sz w:val="20"/>
          <w:szCs w:val="20"/>
        </w:rPr>
        <w:t xml:space="preserve"> by value, i.e. a copy is made. After returning to main, pointer </w:t>
      </w:r>
      <w:proofErr w:type="gramStart"/>
      <w:r w:rsidRPr="000E0166">
        <w:rPr>
          <w:rFonts w:ascii="Open Sans" w:eastAsia="Times New Roman" w:hAnsi="Open Sans" w:cs="Open Sans"/>
          <w:color w:val="11161A"/>
          <w:sz w:val="20"/>
          <w:szCs w:val="20"/>
        </w:rPr>
        <w:t>address</w:t>
      </w:r>
      <w:proofErr w:type="gramEnd"/>
      <w:r w:rsidRPr="000E0166">
        <w:rPr>
          <w:rFonts w:ascii="Open Sans" w:eastAsia="Times New Roman" w:hAnsi="Open Sans" w:cs="Open Sans"/>
          <w:color w:val="11161A"/>
          <w:sz w:val="20"/>
          <w:szCs w:val="20"/>
        </w:rPr>
        <w:t xml:space="preserve"> and reference counter are printed again. Here is what the output of the program looks like:</w:t>
      </w:r>
    </w:p>
    <w:p w:rsidR="000E0166" w:rsidRPr="000E0166" w:rsidRDefault="000E0166" w:rsidP="000E0166">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roofErr w:type="spellStart"/>
      <w:r w:rsidRPr="000E0166">
        <w:rPr>
          <w:rFonts w:ascii="var(--jp-code-font-family)" w:eastAsia="Times New Roman" w:hAnsi="var(--jp-code-font-family)" w:cs="Courier New"/>
          <w:color w:val="11161A"/>
          <w:sz w:val="20"/>
          <w:szCs w:val="20"/>
          <w:bdr w:val="none" w:sz="0" w:space="0" w:color="auto" w:frame="1"/>
          <w:shd w:val="clear" w:color="auto" w:fill="F7F7F8"/>
        </w:rPr>
        <w:t>shared_ptr</w:t>
      </w:r>
      <w:proofErr w:type="spellEnd"/>
      <w:r w:rsidRPr="000E0166">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r w:rsidRPr="000E0166">
        <w:rPr>
          <w:rFonts w:ascii="var(--jp-code-font-family)" w:eastAsia="Times New Roman" w:hAnsi="var(--jp-code-font-family)" w:cs="Courier New"/>
          <w:color w:val="11161A"/>
          <w:sz w:val="20"/>
          <w:szCs w:val="20"/>
          <w:bdr w:val="none" w:sz="0" w:space="0" w:color="auto" w:frame="1"/>
          <w:shd w:val="clear" w:color="auto" w:fill="F7F7F8"/>
        </w:rPr>
        <w:t>ref_cnt</w:t>
      </w:r>
      <w:proofErr w:type="spellEnd"/>
      <w:r w:rsidRPr="000E0166">
        <w:rPr>
          <w:rFonts w:ascii="var(--jp-code-font-family)" w:eastAsia="Times New Roman" w:hAnsi="var(--jp-code-font-family)" w:cs="Courier New"/>
          <w:color w:val="11161A"/>
          <w:sz w:val="20"/>
          <w:szCs w:val="20"/>
          <w:bdr w:val="none" w:sz="0" w:space="0" w:color="auto" w:frame="1"/>
          <w:shd w:val="clear" w:color="auto" w:fill="F7F7F8"/>
        </w:rPr>
        <w:t xml:space="preserve">= 1) 0x7ffeefbff708, managed object 0x100300208 with </w:t>
      </w:r>
      <w:proofErr w:type="spellStart"/>
      <w:r w:rsidRPr="000E0166">
        <w:rPr>
          <w:rFonts w:ascii="var(--jp-code-font-family)" w:eastAsia="Times New Roman" w:hAnsi="var(--jp-code-font-family)" w:cs="Courier New"/>
          <w:color w:val="11161A"/>
          <w:sz w:val="20"/>
          <w:szCs w:val="20"/>
          <w:bdr w:val="none" w:sz="0" w:space="0" w:color="auto" w:frame="1"/>
          <w:shd w:val="clear" w:color="auto" w:fill="F7F7F8"/>
        </w:rPr>
        <w:t>val</w:t>
      </w:r>
      <w:proofErr w:type="spellEnd"/>
      <w:r w:rsidRPr="000E0166">
        <w:rPr>
          <w:rFonts w:ascii="var(--jp-code-font-family)" w:eastAsia="Times New Roman" w:hAnsi="var(--jp-code-font-family)" w:cs="Courier New"/>
          <w:color w:val="11161A"/>
          <w:sz w:val="20"/>
          <w:szCs w:val="20"/>
          <w:bdr w:val="none" w:sz="0" w:space="0" w:color="auto" w:frame="1"/>
          <w:shd w:val="clear" w:color="auto" w:fill="F7F7F8"/>
        </w:rPr>
        <w:t xml:space="preserve"> = 23</w:t>
      </w:r>
    </w:p>
    <w:p w:rsidR="000E0166" w:rsidRPr="000E0166" w:rsidRDefault="000E0166" w:rsidP="000E0166">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0E0166" w:rsidRPr="000E0166" w:rsidRDefault="000E0166" w:rsidP="000E0166">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roofErr w:type="spellStart"/>
      <w:r w:rsidRPr="000E0166">
        <w:rPr>
          <w:rFonts w:ascii="var(--jp-code-font-family)" w:eastAsia="Times New Roman" w:hAnsi="var(--jp-code-font-family)" w:cs="Courier New"/>
          <w:color w:val="11161A"/>
          <w:sz w:val="20"/>
          <w:szCs w:val="20"/>
          <w:bdr w:val="none" w:sz="0" w:space="0" w:color="auto" w:frame="1"/>
          <w:shd w:val="clear" w:color="auto" w:fill="F7F7F8"/>
        </w:rPr>
        <w:t>shared_ptr</w:t>
      </w:r>
      <w:proofErr w:type="spellEnd"/>
      <w:r w:rsidRPr="000E0166">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r w:rsidRPr="000E0166">
        <w:rPr>
          <w:rFonts w:ascii="var(--jp-code-font-family)" w:eastAsia="Times New Roman" w:hAnsi="var(--jp-code-font-family)" w:cs="Courier New"/>
          <w:color w:val="11161A"/>
          <w:sz w:val="20"/>
          <w:szCs w:val="20"/>
          <w:bdr w:val="none" w:sz="0" w:space="0" w:color="auto" w:frame="1"/>
          <w:shd w:val="clear" w:color="auto" w:fill="F7F7F8"/>
        </w:rPr>
        <w:t>ref_cnt</w:t>
      </w:r>
      <w:proofErr w:type="spellEnd"/>
      <w:r w:rsidRPr="000E0166">
        <w:rPr>
          <w:rFonts w:ascii="var(--jp-code-font-family)" w:eastAsia="Times New Roman" w:hAnsi="var(--jp-code-font-family)" w:cs="Courier New"/>
          <w:color w:val="11161A"/>
          <w:sz w:val="20"/>
          <w:szCs w:val="20"/>
          <w:bdr w:val="none" w:sz="0" w:space="0" w:color="auto" w:frame="1"/>
          <w:shd w:val="clear" w:color="auto" w:fill="F7F7F8"/>
        </w:rPr>
        <w:t xml:space="preserve">= 2) 0x7ffeefbff6e0, managed object 0x100300208 with </w:t>
      </w:r>
      <w:proofErr w:type="spellStart"/>
      <w:r w:rsidRPr="000E0166">
        <w:rPr>
          <w:rFonts w:ascii="var(--jp-code-font-family)" w:eastAsia="Times New Roman" w:hAnsi="var(--jp-code-font-family)" w:cs="Courier New"/>
          <w:color w:val="11161A"/>
          <w:sz w:val="20"/>
          <w:szCs w:val="20"/>
          <w:bdr w:val="none" w:sz="0" w:space="0" w:color="auto" w:frame="1"/>
          <w:shd w:val="clear" w:color="auto" w:fill="F7F7F8"/>
        </w:rPr>
        <w:t>val</w:t>
      </w:r>
      <w:proofErr w:type="spellEnd"/>
      <w:r w:rsidRPr="000E0166">
        <w:rPr>
          <w:rFonts w:ascii="var(--jp-code-font-family)" w:eastAsia="Times New Roman" w:hAnsi="var(--jp-code-font-family)" w:cs="Courier New"/>
          <w:color w:val="11161A"/>
          <w:sz w:val="20"/>
          <w:szCs w:val="20"/>
          <w:bdr w:val="none" w:sz="0" w:space="0" w:color="auto" w:frame="1"/>
          <w:shd w:val="clear" w:color="auto" w:fill="F7F7F8"/>
        </w:rPr>
        <w:t xml:space="preserve"> = 23</w:t>
      </w:r>
    </w:p>
    <w:p w:rsidR="000E0166" w:rsidRPr="000E0166" w:rsidRDefault="000E0166" w:rsidP="000E0166">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bdr w:val="none" w:sz="0" w:space="0" w:color="auto" w:frame="1"/>
          <w:shd w:val="clear" w:color="auto" w:fill="F7F7F8"/>
        </w:rPr>
      </w:pPr>
    </w:p>
    <w:p w:rsidR="000E0166" w:rsidRPr="000E0166" w:rsidRDefault="000E0166" w:rsidP="000E0166">
      <w:pP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jp-code-font-family)" w:eastAsia="Times New Roman" w:hAnsi="var(--jp-code-font-family)" w:cs="Courier New"/>
          <w:color w:val="11161A"/>
          <w:sz w:val="20"/>
          <w:szCs w:val="20"/>
        </w:rPr>
      </w:pPr>
      <w:proofErr w:type="spellStart"/>
      <w:r w:rsidRPr="000E0166">
        <w:rPr>
          <w:rFonts w:ascii="var(--jp-code-font-family)" w:eastAsia="Times New Roman" w:hAnsi="var(--jp-code-font-family)" w:cs="Courier New"/>
          <w:color w:val="11161A"/>
          <w:sz w:val="20"/>
          <w:szCs w:val="20"/>
          <w:bdr w:val="none" w:sz="0" w:space="0" w:color="auto" w:frame="1"/>
          <w:shd w:val="clear" w:color="auto" w:fill="F7F7F8"/>
        </w:rPr>
        <w:t>shared_ptr</w:t>
      </w:r>
      <w:proofErr w:type="spellEnd"/>
      <w:r w:rsidRPr="000E0166">
        <w:rPr>
          <w:rFonts w:ascii="var(--jp-code-font-family)" w:eastAsia="Times New Roman" w:hAnsi="var(--jp-code-font-family)" w:cs="Courier New"/>
          <w:color w:val="11161A"/>
          <w:sz w:val="20"/>
          <w:szCs w:val="20"/>
          <w:bdr w:val="none" w:sz="0" w:space="0" w:color="auto" w:frame="1"/>
          <w:shd w:val="clear" w:color="auto" w:fill="F7F7F8"/>
        </w:rPr>
        <w:t xml:space="preserve"> (</w:t>
      </w:r>
      <w:proofErr w:type="spellStart"/>
      <w:r w:rsidRPr="000E0166">
        <w:rPr>
          <w:rFonts w:ascii="var(--jp-code-font-family)" w:eastAsia="Times New Roman" w:hAnsi="var(--jp-code-font-family)" w:cs="Courier New"/>
          <w:color w:val="11161A"/>
          <w:sz w:val="20"/>
          <w:szCs w:val="20"/>
          <w:bdr w:val="none" w:sz="0" w:space="0" w:color="auto" w:frame="1"/>
          <w:shd w:val="clear" w:color="auto" w:fill="F7F7F8"/>
        </w:rPr>
        <w:t>ref_cnt</w:t>
      </w:r>
      <w:proofErr w:type="spellEnd"/>
      <w:r w:rsidRPr="000E0166">
        <w:rPr>
          <w:rFonts w:ascii="var(--jp-code-font-family)" w:eastAsia="Times New Roman" w:hAnsi="var(--jp-code-font-family)" w:cs="Courier New"/>
          <w:color w:val="11161A"/>
          <w:sz w:val="20"/>
          <w:szCs w:val="20"/>
          <w:bdr w:val="none" w:sz="0" w:space="0" w:color="auto" w:frame="1"/>
          <w:shd w:val="clear" w:color="auto" w:fill="F7F7F8"/>
        </w:rPr>
        <w:t xml:space="preserve">= 1) 0x7ffeefbff708, managed object 0x100300208 with </w:t>
      </w:r>
      <w:proofErr w:type="spellStart"/>
      <w:r w:rsidRPr="000E0166">
        <w:rPr>
          <w:rFonts w:ascii="var(--jp-code-font-family)" w:eastAsia="Times New Roman" w:hAnsi="var(--jp-code-font-family)" w:cs="Courier New"/>
          <w:color w:val="11161A"/>
          <w:sz w:val="20"/>
          <w:szCs w:val="20"/>
          <w:bdr w:val="none" w:sz="0" w:space="0" w:color="auto" w:frame="1"/>
          <w:shd w:val="clear" w:color="auto" w:fill="F7F7F8"/>
        </w:rPr>
        <w:t>val</w:t>
      </w:r>
      <w:proofErr w:type="spellEnd"/>
      <w:r w:rsidRPr="000E0166">
        <w:rPr>
          <w:rFonts w:ascii="var(--jp-code-font-family)" w:eastAsia="Times New Roman" w:hAnsi="var(--jp-code-font-family)" w:cs="Courier New"/>
          <w:color w:val="11161A"/>
          <w:sz w:val="20"/>
          <w:szCs w:val="20"/>
          <w:bdr w:val="none" w:sz="0" w:space="0" w:color="auto" w:frame="1"/>
          <w:shd w:val="clear" w:color="auto" w:fill="F7F7F8"/>
        </w:rPr>
        <w:t xml:space="preserve"> = 23</w:t>
      </w:r>
    </w:p>
    <w:p w:rsidR="000E0166" w:rsidRPr="000E0166" w:rsidRDefault="000E0166" w:rsidP="000E0166">
      <w:pPr>
        <w:spacing w:after="0" w:line="240" w:lineRule="auto"/>
        <w:rPr>
          <w:rFonts w:ascii="Open Sans" w:eastAsia="Times New Roman" w:hAnsi="Open Sans" w:cs="Open Sans"/>
          <w:color w:val="11161A"/>
          <w:sz w:val="20"/>
          <w:szCs w:val="20"/>
        </w:rPr>
      </w:pPr>
      <w:r w:rsidRPr="000E0166">
        <w:rPr>
          <w:rFonts w:ascii="Open Sans" w:eastAsia="Times New Roman" w:hAnsi="Open Sans" w:cs="Open Sans"/>
          <w:color w:val="11161A"/>
          <w:sz w:val="20"/>
          <w:szCs w:val="20"/>
        </w:rPr>
        <w:t>Throughout the program, the address of the managed object does not change. When passed to </w:t>
      </w:r>
      <w:proofErr w:type="gramStart"/>
      <w:r w:rsidRPr="000E0166">
        <w:rPr>
          <w:rFonts w:ascii="var(--jp-code-font-family)" w:eastAsia="Times New Roman" w:hAnsi="var(--jp-code-font-family)" w:cs="Courier New"/>
          <w:color w:val="11161A"/>
          <w:sz w:val="20"/>
          <w:szCs w:val="20"/>
          <w:bdr w:val="none" w:sz="0" w:space="0" w:color="auto" w:frame="1"/>
        </w:rPr>
        <w:t>f(</w:t>
      </w:r>
      <w:proofErr w:type="gramEnd"/>
      <w:r w:rsidRPr="000E0166">
        <w:rPr>
          <w:rFonts w:ascii="var(--jp-code-font-family)" w:eastAsia="Times New Roman" w:hAnsi="var(--jp-code-font-family)" w:cs="Courier New"/>
          <w:color w:val="11161A"/>
          <w:sz w:val="20"/>
          <w:szCs w:val="20"/>
          <w:bdr w:val="none" w:sz="0" w:space="0" w:color="auto" w:frame="1"/>
        </w:rPr>
        <w:t>)</w:t>
      </w:r>
      <w:r w:rsidRPr="000E0166">
        <w:rPr>
          <w:rFonts w:ascii="Open Sans" w:eastAsia="Times New Roman" w:hAnsi="Open Sans" w:cs="Open Sans"/>
          <w:color w:val="11161A"/>
          <w:sz w:val="20"/>
          <w:szCs w:val="20"/>
        </w:rPr>
        <w:t> , the reference count changes to 2. After the function returns and the local </w:t>
      </w:r>
      <w:proofErr w:type="spellStart"/>
      <w:r w:rsidRPr="000E0166">
        <w:rPr>
          <w:rFonts w:ascii="var(--jp-code-font-family)" w:eastAsia="Times New Roman" w:hAnsi="var(--jp-code-font-family)" w:cs="Courier New"/>
          <w:color w:val="11161A"/>
          <w:sz w:val="20"/>
          <w:szCs w:val="20"/>
          <w:bdr w:val="none" w:sz="0" w:space="0" w:color="auto" w:frame="1"/>
        </w:rPr>
        <w:t>shared_ptr</w:t>
      </w:r>
      <w:proofErr w:type="spellEnd"/>
      <w:r w:rsidRPr="000E0166">
        <w:rPr>
          <w:rFonts w:ascii="Open Sans" w:eastAsia="Times New Roman" w:hAnsi="Open Sans" w:cs="Open Sans"/>
          <w:color w:val="11161A"/>
          <w:sz w:val="20"/>
          <w:szCs w:val="20"/>
        </w:rPr>
        <w:t> is destroyed, the reference count changes back to 1. In summary, move semantics are usually not needed when using shared pointers. Shared pointers can be passed by value safely and the main thing to remember is that with each pass, the internal reference counter is increased while the managed object stays the same.</w:t>
      </w:r>
    </w:p>
    <w:p w:rsidR="000E0166" w:rsidRDefault="002033B4" w:rsidP="000E0166">
      <w:pPr>
        <w:rPr>
          <w:rFonts w:ascii="Open Sans" w:hAnsi="Open Sans" w:cs="Open Sans"/>
          <w:color w:val="4F4F4F"/>
          <w:shd w:val="clear" w:color="auto" w:fill="FFFFFF"/>
        </w:rPr>
      </w:pPr>
      <w:r>
        <w:rPr>
          <w:rFonts w:ascii="Open Sans" w:hAnsi="Open Sans" w:cs="Open Sans"/>
          <w:shd w:val="clear" w:color="auto" w:fill="FFFFFF"/>
        </w:rPr>
        <w:t>Without giving an example here, the </w:t>
      </w:r>
      <w:proofErr w:type="spellStart"/>
      <w:r>
        <w:rPr>
          <w:rStyle w:val="HTMLCode"/>
          <w:rFonts w:ascii="var(--jp-code-font-family)" w:eastAsiaTheme="minorHAnsi" w:hAnsi="var(--jp-code-font-family)"/>
          <w:sz w:val="24"/>
          <w:szCs w:val="24"/>
          <w:bdr w:val="none" w:sz="0" w:space="0" w:color="auto" w:frame="1"/>
        </w:rPr>
        <w:t>weak_ptr</w:t>
      </w:r>
      <w:proofErr w:type="spellEnd"/>
      <w:r>
        <w:rPr>
          <w:rFonts w:ascii="Open Sans" w:hAnsi="Open Sans" w:cs="Open Sans"/>
          <w:shd w:val="clear" w:color="auto" w:fill="FFFFFF"/>
        </w:rPr>
        <w:t> can be passed by value as well, just like the shared pointer. The only difference is that the pass does not increase the reference counter.</w:t>
      </w:r>
      <w:r w:rsidR="000E0166">
        <w:rPr>
          <w:noProof/>
        </w:rPr>
        <w:drawing>
          <wp:inline distT="0" distB="0" distL="0" distR="0" wp14:anchorId="7BF97399" wp14:editId="491BB3FC">
            <wp:extent cx="5943600" cy="33470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7085"/>
                    </a:xfrm>
                    <a:prstGeom prst="rect">
                      <a:avLst/>
                    </a:prstGeom>
                  </pic:spPr>
                </pic:pic>
              </a:graphicData>
            </a:graphic>
          </wp:inline>
        </w:drawing>
      </w:r>
    </w:p>
    <w:p w:rsidR="000E0166" w:rsidRPr="002033B4" w:rsidRDefault="000E0166" w:rsidP="000E0166">
      <w:pPr>
        <w:spacing w:after="240" w:line="240" w:lineRule="auto"/>
        <w:rPr>
          <w:rFonts w:ascii="Open Sans" w:eastAsia="Times New Roman" w:hAnsi="Open Sans" w:cs="Open Sans"/>
          <w:color w:val="11161A"/>
          <w:sz w:val="20"/>
          <w:szCs w:val="20"/>
        </w:rPr>
      </w:pPr>
      <w:r w:rsidRPr="002033B4">
        <w:rPr>
          <w:rFonts w:ascii="Open Sans" w:eastAsia="Times New Roman" w:hAnsi="Open Sans" w:cs="Open Sans"/>
          <w:color w:val="11161A"/>
          <w:sz w:val="20"/>
          <w:szCs w:val="20"/>
        </w:rPr>
        <w:t>With the above examples, pass-by-value has been used to lend the ownership of smart pointers. Now let us consider the following additional rules from the C++ guidelines on smart pointers:</w:t>
      </w:r>
    </w:p>
    <w:p w:rsidR="000E0166" w:rsidRPr="002033B4" w:rsidRDefault="000E0166" w:rsidP="000E0166">
      <w:pPr>
        <w:spacing w:after="0" w:line="240" w:lineRule="auto"/>
        <w:rPr>
          <w:rFonts w:ascii="Open Sans" w:eastAsia="Times New Roman" w:hAnsi="Open Sans" w:cs="Open Sans"/>
          <w:color w:val="11161A"/>
          <w:sz w:val="20"/>
          <w:szCs w:val="20"/>
        </w:rPr>
      </w:pPr>
      <w:r w:rsidRPr="002033B4">
        <w:rPr>
          <w:rFonts w:ascii="Open Sans" w:eastAsia="Times New Roman" w:hAnsi="Open Sans" w:cs="Open Sans"/>
          <w:b/>
          <w:bCs/>
          <w:color w:val="11161A"/>
          <w:sz w:val="20"/>
          <w:szCs w:val="20"/>
        </w:rPr>
        <w:t xml:space="preserve">R.33: Take a </w:t>
      </w:r>
      <w:proofErr w:type="spellStart"/>
      <w:r w:rsidRPr="002033B4">
        <w:rPr>
          <w:rFonts w:ascii="Open Sans" w:eastAsia="Times New Roman" w:hAnsi="Open Sans" w:cs="Open Sans"/>
          <w:b/>
          <w:bCs/>
          <w:color w:val="11161A"/>
          <w:sz w:val="20"/>
          <w:szCs w:val="20"/>
        </w:rPr>
        <w:t>unique_ptr</w:t>
      </w:r>
      <w:proofErr w:type="spellEnd"/>
      <w:r w:rsidRPr="002033B4">
        <w:rPr>
          <w:rFonts w:ascii="Open Sans" w:eastAsia="Times New Roman" w:hAnsi="Open Sans" w:cs="Open Sans"/>
          <w:b/>
          <w:bCs/>
          <w:color w:val="11161A"/>
          <w:sz w:val="20"/>
          <w:szCs w:val="20"/>
        </w:rPr>
        <w:t>&amp; parameter to express that a function reseats the widget</w:t>
      </w:r>
    </w:p>
    <w:p w:rsidR="000E0166" w:rsidRPr="002033B4" w:rsidRDefault="000E0166" w:rsidP="000E0166">
      <w:pPr>
        <w:spacing w:after="240" w:line="240" w:lineRule="auto"/>
        <w:rPr>
          <w:rFonts w:ascii="Open Sans" w:eastAsia="Times New Roman" w:hAnsi="Open Sans" w:cs="Open Sans"/>
          <w:color w:val="11161A"/>
          <w:sz w:val="20"/>
          <w:szCs w:val="20"/>
        </w:rPr>
      </w:pPr>
      <w:r w:rsidRPr="002033B4">
        <w:rPr>
          <w:rFonts w:ascii="Open Sans" w:eastAsia="Times New Roman" w:hAnsi="Open Sans" w:cs="Open Sans"/>
          <w:color w:val="11161A"/>
          <w:sz w:val="20"/>
          <w:szCs w:val="20"/>
        </w:rPr>
        <w:t>and</w:t>
      </w:r>
    </w:p>
    <w:p w:rsidR="000E0166" w:rsidRPr="002033B4" w:rsidRDefault="000E0166" w:rsidP="000E0166">
      <w:pPr>
        <w:spacing w:after="0" w:line="240" w:lineRule="auto"/>
        <w:rPr>
          <w:rFonts w:ascii="Open Sans" w:eastAsia="Times New Roman" w:hAnsi="Open Sans" w:cs="Open Sans"/>
          <w:color w:val="11161A"/>
          <w:sz w:val="20"/>
          <w:szCs w:val="20"/>
        </w:rPr>
      </w:pPr>
      <w:r w:rsidRPr="002033B4">
        <w:rPr>
          <w:rFonts w:ascii="Open Sans" w:eastAsia="Times New Roman" w:hAnsi="Open Sans" w:cs="Open Sans"/>
          <w:b/>
          <w:bCs/>
          <w:color w:val="11161A"/>
          <w:sz w:val="20"/>
          <w:szCs w:val="20"/>
        </w:rPr>
        <w:t xml:space="preserve">R.35: Take a </w:t>
      </w:r>
      <w:proofErr w:type="spellStart"/>
      <w:r w:rsidRPr="002033B4">
        <w:rPr>
          <w:rFonts w:ascii="Open Sans" w:eastAsia="Times New Roman" w:hAnsi="Open Sans" w:cs="Open Sans"/>
          <w:b/>
          <w:bCs/>
          <w:color w:val="11161A"/>
          <w:sz w:val="20"/>
          <w:szCs w:val="20"/>
        </w:rPr>
        <w:t>shared_ptr</w:t>
      </w:r>
      <w:proofErr w:type="spellEnd"/>
      <w:r w:rsidRPr="002033B4">
        <w:rPr>
          <w:rFonts w:ascii="Open Sans" w:eastAsia="Times New Roman" w:hAnsi="Open Sans" w:cs="Open Sans"/>
          <w:b/>
          <w:bCs/>
          <w:color w:val="11161A"/>
          <w:sz w:val="20"/>
          <w:szCs w:val="20"/>
        </w:rPr>
        <w:t>&amp; parameter to express that a function might reseat the shared pointer</w:t>
      </w:r>
    </w:p>
    <w:p w:rsidR="000E0166" w:rsidRPr="002033B4" w:rsidRDefault="000E0166" w:rsidP="000E0166">
      <w:pPr>
        <w:spacing w:after="0" w:line="240" w:lineRule="auto"/>
        <w:rPr>
          <w:rFonts w:ascii="Open Sans" w:eastAsia="Times New Roman" w:hAnsi="Open Sans" w:cs="Open Sans"/>
          <w:color w:val="11161A"/>
          <w:sz w:val="20"/>
          <w:szCs w:val="20"/>
        </w:rPr>
      </w:pPr>
      <w:r w:rsidRPr="002033B4">
        <w:rPr>
          <w:rFonts w:ascii="Open Sans" w:eastAsia="Times New Roman" w:hAnsi="Open Sans" w:cs="Open Sans"/>
          <w:color w:val="11161A"/>
          <w:sz w:val="20"/>
          <w:szCs w:val="20"/>
        </w:rPr>
        <w:t>Both rules recommend passing-by-reference, when the function is supposed to modify the ownership of an existing smart pointer and not a copy. We pass a non-const reference to a </w:t>
      </w:r>
      <w:proofErr w:type="spellStart"/>
      <w:r w:rsidRPr="002033B4">
        <w:rPr>
          <w:rFonts w:ascii="var(--jp-code-font-family)" w:eastAsia="Times New Roman" w:hAnsi="var(--jp-code-font-family)" w:cs="Courier New"/>
          <w:color w:val="11161A"/>
          <w:sz w:val="20"/>
          <w:szCs w:val="20"/>
          <w:bdr w:val="none" w:sz="0" w:space="0" w:color="auto" w:frame="1"/>
        </w:rPr>
        <w:t>unique_ptr</w:t>
      </w:r>
      <w:proofErr w:type="spellEnd"/>
      <w:r w:rsidRPr="002033B4">
        <w:rPr>
          <w:rFonts w:ascii="Open Sans" w:eastAsia="Times New Roman" w:hAnsi="Open Sans" w:cs="Open Sans"/>
          <w:color w:val="11161A"/>
          <w:sz w:val="20"/>
          <w:szCs w:val="20"/>
        </w:rPr>
        <w:t> to a function if it might modify it in any way, including deletion and reassignment to a different resource.</w:t>
      </w:r>
    </w:p>
    <w:p w:rsidR="000E0166" w:rsidRPr="002033B4" w:rsidRDefault="000E0166" w:rsidP="000E0166">
      <w:pPr>
        <w:spacing w:after="0" w:line="240" w:lineRule="auto"/>
        <w:rPr>
          <w:rFonts w:ascii="Open Sans" w:eastAsia="Times New Roman" w:hAnsi="Open Sans" w:cs="Open Sans"/>
          <w:color w:val="11161A"/>
          <w:sz w:val="20"/>
          <w:szCs w:val="20"/>
        </w:rPr>
      </w:pPr>
      <w:r w:rsidRPr="002033B4">
        <w:rPr>
          <w:rFonts w:ascii="Open Sans" w:eastAsia="Times New Roman" w:hAnsi="Open Sans" w:cs="Open Sans"/>
          <w:color w:val="11161A"/>
          <w:sz w:val="20"/>
          <w:szCs w:val="20"/>
        </w:rPr>
        <w:t>Passing a </w:t>
      </w:r>
      <w:proofErr w:type="spellStart"/>
      <w:r w:rsidRPr="002033B4">
        <w:rPr>
          <w:rFonts w:ascii="var(--jp-code-font-family)" w:eastAsia="Times New Roman" w:hAnsi="var(--jp-code-font-family)" w:cs="Courier New"/>
          <w:color w:val="11161A"/>
          <w:sz w:val="20"/>
          <w:szCs w:val="20"/>
          <w:bdr w:val="none" w:sz="0" w:space="0" w:color="auto" w:frame="1"/>
        </w:rPr>
        <w:t>unique_ptr</w:t>
      </w:r>
      <w:proofErr w:type="spellEnd"/>
      <w:r w:rsidRPr="002033B4">
        <w:rPr>
          <w:rFonts w:ascii="Open Sans" w:eastAsia="Times New Roman" w:hAnsi="Open Sans" w:cs="Open Sans"/>
          <w:color w:val="11161A"/>
          <w:sz w:val="20"/>
          <w:szCs w:val="20"/>
        </w:rPr>
        <w:t> as </w:t>
      </w:r>
      <w:r w:rsidRPr="002033B4">
        <w:rPr>
          <w:rFonts w:ascii="var(--jp-code-font-family)" w:eastAsia="Times New Roman" w:hAnsi="var(--jp-code-font-family)" w:cs="Courier New"/>
          <w:color w:val="11161A"/>
          <w:sz w:val="20"/>
          <w:szCs w:val="20"/>
          <w:bdr w:val="none" w:sz="0" w:space="0" w:color="auto" w:frame="1"/>
        </w:rPr>
        <w:t>const</w:t>
      </w:r>
      <w:r w:rsidRPr="002033B4">
        <w:rPr>
          <w:rFonts w:ascii="Open Sans" w:eastAsia="Times New Roman" w:hAnsi="Open Sans" w:cs="Open Sans"/>
          <w:color w:val="11161A"/>
          <w:sz w:val="20"/>
          <w:szCs w:val="20"/>
        </w:rPr>
        <w:t xml:space="preserve"> is not useful as the function will not be able to do anything with it: Unique pointers are all about proprietary ownership and as soon as the pointer is passed, the </w:t>
      </w:r>
      <w:r w:rsidRPr="002033B4">
        <w:rPr>
          <w:rFonts w:ascii="Open Sans" w:eastAsia="Times New Roman" w:hAnsi="Open Sans" w:cs="Open Sans"/>
          <w:color w:val="11161A"/>
          <w:sz w:val="20"/>
          <w:szCs w:val="20"/>
        </w:rPr>
        <w:lastRenderedPageBreak/>
        <w:t>function will assume ownership. But without the right to modify the pointer, the options are very limited.</w:t>
      </w:r>
    </w:p>
    <w:p w:rsidR="000E0166" w:rsidRPr="002033B4" w:rsidRDefault="000E0166" w:rsidP="000E0166">
      <w:pPr>
        <w:spacing w:after="0" w:line="240" w:lineRule="auto"/>
        <w:rPr>
          <w:rFonts w:ascii="Open Sans" w:eastAsia="Times New Roman" w:hAnsi="Open Sans" w:cs="Open Sans"/>
          <w:color w:val="11161A"/>
          <w:sz w:val="20"/>
          <w:szCs w:val="20"/>
        </w:rPr>
      </w:pPr>
      <w:r w:rsidRPr="002033B4">
        <w:rPr>
          <w:rFonts w:ascii="Open Sans" w:eastAsia="Times New Roman" w:hAnsi="Open Sans" w:cs="Open Sans"/>
          <w:color w:val="11161A"/>
          <w:sz w:val="20"/>
          <w:szCs w:val="20"/>
        </w:rPr>
        <w:t>A </w:t>
      </w:r>
      <w:proofErr w:type="spellStart"/>
      <w:r w:rsidRPr="002033B4">
        <w:rPr>
          <w:rFonts w:ascii="var(--jp-code-font-family)" w:eastAsia="Times New Roman" w:hAnsi="var(--jp-code-font-family)" w:cs="Courier New"/>
          <w:color w:val="11161A"/>
          <w:sz w:val="20"/>
          <w:szCs w:val="20"/>
          <w:bdr w:val="none" w:sz="0" w:space="0" w:color="auto" w:frame="1"/>
        </w:rPr>
        <w:t>shared_ptr</w:t>
      </w:r>
      <w:proofErr w:type="spellEnd"/>
      <w:r w:rsidRPr="002033B4">
        <w:rPr>
          <w:rFonts w:ascii="Open Sans" w:eastAsia="Times New Roman" w:hAnsi="Open Sans" w:cs="Open Sans"/>
          <w:color w:val="11161A"/>
          <w:sz w:val="20"/>
          <w:szCs w:val="20"/>
        </w:rPr>
        <w:t> can either be passed as const or non-const reference. The const should be used when you want to express that the function will only read from the pointer or it might create a local copy and share ownership.</w:t>
      </w:r>
    </w:p>
    <w:p w:rsidR="000E0166" w:rsidRPr="002033B4" w:rsidRDefault="000E0166" w:rsidP="000E0166">
      <w:pPr>
        <w:spacing w:after="0" w:line="240" w:lineRule="auto"/>
        <w:rPr>
          <w:rFonts w:ascii="Open Sans" w:eastAsia="Times New Roman" w:hAnsi="Open Sans" w:cs="Open Sans"/>
          <w:color w:val="11161A"/>
          <w:sz w:val="20"/>
          <w:szCs w:val="20"/>
        </w:rPr>
      </w:pPr>
      <w:r w:rsidRPr="002033B4">
        <w:rPr>
          <w:rFonts w:ascii="Open Sans" w:eastAsia="Times New Roman" w:hAnsi="Open Sans" w:cs="Open Sans"/>
          <w:color w:val="11161A"/>
          <w:sz w:val="20"/>
          <w:szCs w:val="20"/>
        </w:rPr>
        <w:t xml:space="preserve">Lastly, we will </w:t>
      </w:r>
      <w:proofErr w:type="gramStart"/>
      <w:r w:rsidRPr="002033B4">
        <w:rPr>
          <w:rFonts w:ascii="Open Sans" w:eastAsia="Times New Roman" w:hAnsi="Open Sans" w:cs="Open Sans"/>
          <w:color w:val="11161A"/>
          <w:sz w:val="20"/>
          <w:szCs w:val="20"/>
        </w:rPr>
        <w:t>take a look</w:t>
      </w:r>
      <w:proofErr w:type="gramEnd"/>
      <w:r w:rsidRPr="002033B4">
        <w:rPr>
          <w:rFonts w:ascii="Open Sans" w:eastAsia="Times New Roman" w:hAnsi="Open Sans" w:cs="Open Sans"/>
          <w:color w:val="11161A"/>
          <w:sz w:val="20"/>
          <w:szCs w:val="20"/>
        </w:rPr>
        <w:t xml:space="preserve"> at </w:t>
      </w:r>
      <w:r w:rsidRPr="002033B4">
        <w:rPr>
          <w:rFonts w:ascii="Open Sans" w:eastAsia="Times New Roman" w:hAnsi="Open Sans" w:cs="Open Sans"/>
          <w:b/>
          <w:bCs/>
          <w:color w:val="11161A"/>
          <w:sz w:val="20"/>
          <w:szCs w:val="20"/>
        </w:rPr>
        <w:t>passing raw pointers</w:t>
      </w:r>
      <w:r w:rsidRPr="002033B4">
        <w:rPr>
          <w:rFonts w:ascii="Open Sans" w:eastAsia="Times New Roman" w:hAnsi="Open Sans" w:cs="Open Sans"/>
          <w:color w:val="11161A"/>
          <w:sz w:val="20"/>
          <w:szCs w:val="20"/>
        </w:rPr>
        <w:t> and references. The general rule of thumb is that we can use a simple raw pointer (which can be null) or a plain reference (which can </w:t>
      </w:r>
      <w:del w:id="1" w:author="Unknown">
        <w:r w:rsidRPr="002033B4">
          <w:rPr>
            <w:rFonts w:ascii="Open Sans" w:eastAsia="Times New Roman" w:hAnsi="Open Sans" w:cs="Open Sans"/>
            <w:color w:val="11161A"/>
            <w:sz w:val="20"/>
            <w:szCs w:val="20"/>
          </w:rPr>
          <w:delText>not</w:delText>
        </w:r>
      </w:del>
      <w:r w:rsidRPr="002033B4">
        <w:rPr>
          <w:rFonts w:ascii="Open Sans" w:eastAsia="Times New Roman" w:hAnsi="Open Sans" w:cs="Open Sans"/>
          <w:color w:val="11161A"/>
          <w:sz w:val="20"/>
          <w:szCs w:val="20"/>
        </w:rPr>
        <w:t> be null), when the function we are passing will only inspect the managed object without modifying the smart pointer. The internal (raw) pointer to the object can be retrieved using the </w:t>
      </w:r>
      <w:proofErr w:type="gramStart"/>
      <w:r w:rsidRPr="002033B4">
        <w:rPr>
          <w:rFonts w:ascii="var(--jp-code-font-family)" w:eastAsia="Times New Roman" w:hAnsi="var(--jp-code-font-family)" w:cs="Courier New"/>
          <w:color w:val="11161A"/>
          <w:sz w:val="20"/>
          <w:szCs w:val="20"/>
          <w:bdr w:val="none" w:sz="0" w:space="0" w:color="auto" w:frame="1"/>
        </w:rPr>
        <w:t>get(</w:t>
      </w:r>
      <w:proofErr w:type="gramEnd"/>
      <w:r w:rsidRPr="002033B4">
        <w:rPr>
          <w:rFonts w:ascii="var(--jp-code-font-family)" w:eastAsia="Times New Roman" w:hAnsi="var(--jp-code-font-family)" w:cs="Courier New"/>
          <w:color w:val="11161A"/>
          <w:sz w:val="20"/>
          <w:szCs w:val="20"/>
          <w:bdr w:val="none" w:sz="0" w:space="0" w:color="auto" w:frame="1"/>
        </w:rPr>
        <w:t>)</w:t>
      </w:r>
      <w:r w:rsidRPr="002033B4">
        <w:rPr>
          <w:rFonts w:ascii="Open Sans" w:eastAsia="Times New Roman" w:hAnsi="Open Sans" w:cs="Open Sans"/>
          <w:color w:val="11161A"/>
          <w:sz w:val="20"/>
          <w:szCs w:val="20"/>
        </w:rPr>
        <w:t> member function. Also, by providing access to the raw pointer, you can use the smart pointer to manage memory in your own code and pass the raw pointer to code that does not support smart pointers.</w:t>
      </w:r>
    </w:p>
    <w:p w:rsidR="000E0166" w:rsidRPr="002033B4" w:rsidRDefault="000E0166" w:rsidP="002033B4">
      <w:pPr>
        <w:spacing w:after="0" w:line="240" w:lineRule="auto"/>
        <w:rPr>
          <w:rFonts w:ascii="Open Sans" w:eastAsia="Times New Roman" w:hAnsi="Open Sans" w:cs="Open Sans"/>
          <w:color w:val="11161A"/>
          <w:sz w:val="20"/>
          <w:szCs w:val="20"/>
        </w:rPr>
      </w:pPr>
      <w:r w:rsidRPr="002033B4">
        <w:rPr>
          <w:rFonts w:ascii="Open Sans" w:eastAsia="Times New Roman" w:hAnsi="Open Sans" w:cs="Open Sans"/>
          <w:color w:val="11161A"/>
          <w:sz w:val="20"/>
          <w:szCs w:val="20"/>
        </w:rPr>
        <w:t>When using raw pointers retrieved from the </w:t>
      </w:r>
      <w:proofErr w:type="gramStart"/>
      <w:r w:rsidRPr="002033B4">
        <w:rPr>
          <w:rFonts w:ascii="var(--jp-code-font-family)" w:eastAsia="Times New Roman" w:hAnsi="var(--jp-code-font-family)" w:cs="Courier New"/>
          <w:color w:val="11161A"/>
          <w:sz w:val="20"/>
          <w:szCs w:val="20"/>
          <w:bdr w:val="none" w:sz="0" w:space="0" w:color="auto" w:frame="1"/>
        </w:rPr>
        <w:t>get(</w:t>
      </w:r>
      <w:proofErr w:type="gramEnd"/>
      <w:r w:rsidRPr="002033B4">
        <w:rPr>
          <w:rFonts w:ascii="var(--jp-code-font-family)" w:eastAsia="Times New Roman" w:hAnsi="var(--jp-code-font-family)" w:cs="Courier New"/>
          <w:color w:val="11161A"/>
          <w:sz w:val="20"/>
          <w:szCs w:val="20"/>
          <w:bdr w:val="none" w:sz="0" w:space="0" w:color="auto" w:frame="1"/>
        </w:rPr>
        <w:t>)</w:t>
      </w:r>
      <w:r w:rsidRPr="002033B4">
        <w:rPr>
          <w:rFonts w:ascii="Open Sans" w:eastAsia="Times New Roman" w:hAnsi="Open Sans" w:cs="Open Sans"/>
          <w:color w:val="11161A"/>
          <w:sz w:val="20"/>
          <w:szCs w:val="20"/>
        </w:rPr>
        <w:t> function, you should take special care not to delete them or to create new smart pointers from them. If you did so, the ownership rules applying to the resource would be severely violated. When passing a raw pointer to a function or when returning it (see next section), raw pointers should always be considered as owned by the smart pointer from which the raw reference to the resource has been obtained.</w:t>
      </w:r>
      <w:r w:rsidR="002033B4" w:rsidRPr="002033B4">
        <w:rPr>
          <w:rFonts w:ascii="Open Sans" w:eastAsia="Times New Roman" w:hAnsi="Open Sans" w:cs="Open Sans"/>
          <w:color w:val="11161A"/>
          <w:sz w:val="20"/>
          <w:szCs w:val="20"/>
        </w:rPr>
        <w:t xml:space="preserve"> </w:t>
      </w:r>
    </w:p>
    <w:p w:rsidR="000E0166" w:rsidRDefault="000E0166" w:rsidP="000E0166">
      <w:pPr>
        <w:rPr>
          <w:rFonts w:ascii="Open Sans" w:hAnsi="Open Sans" w:cs="Open Sans"/>
          <w:color w:val="4F4F4F"/>
          <w:shd w:val="clear" w:color="auto" w:fill="FFFFFF"/>
        </w:rPr>
      </w:pPr>
    </w:p>
    <w:p w:rsidR="000E0166" w:rsidRDefault="000E0166" w:rsidP="000E0166">
      <w:pPr>
        <w:rPr>
          <w:rFonts w:ascii="Open Sans" w:hAnsi="Open Sans" w:cs="Open Sans"/>
          <w:color w:val="4F4F4F"/>
          <w:shd w:val="clear" w:color="auto" w:fill="FFFFFF"/>
        </w:rPr>
      </w:pPr>
      <w:r>
        <w:rPr>
          <w:noProof/>
        </w:rPr>
        <w:drawing>
          <wp:inline distT="0" distB="0" distL="0" distR="0" wp14:anchorId="7EBC50E3" wp14:editId="68B77014">
            <wp:extent cx="5943600" cy="33153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15335"/>
                    </a:xfrm>
                    <a:prstGeom prst="rect">
                      <a:avLst/>
                    </a:prstGeom>
                  </pic:spPr>
                </pic:pic>
              </a:graphicData>
            </a:graphic>
          </wp:inline>
        </w:drawing>
      </w:r>
    </w:p>
    <w:p w:rsidR="002033B4" w:rsidRDefault="002033B4" w:rsidP="002033B4">
      <w:pPr>
        <w:pStyle w:val="Heading2"/>
        <w:shd w:val="clear" w:color="auto" w:fill="FFFFFF"/>
        <w:spacing w:after="0"/>
        <w:rPr>
          <w:rFonts w:ascii="Open Sans" w:hAnsi="Open Sans" w:cs="Open Sans"/>
        </w:rPr>
      </w:pPr>
      <w:r>
        <w:rPr>
          <w:rFonts w:ascii="Open Sans" w:hAnsi="Open Sans" w:cs="Open Sans"/>
        </w:rPr>
        <w:t>Returning smart pointers from functions</w:t>
      </w:r>
    </w:p>
    <w:p w:rsidR="002033B4" w:rsidRDefault="002033B4" w:rsidP="002033B4">
      <w:pPr>
        <w:pStyle w:val="NormalWeb"/>
        <w:shd w:val="clear" w:color="auto" w:fill="FFFFFF"/>
        <w:spacing w:before="0" w:beforeAutospacing="0" w:after="240" w:afterAutospacing="0"/>
        <w:rPr>
          <w:rFonts w:ascii="Open Sans" w:hAnsi="Open Sans" w:cs="Open Sans"/>
        </w:rPr>
      </w:pPr>
      <w:r>
        <w:rPr>
          <w:rFonts w:ascii="Open Sans" w:hAnsi="Open Sans" w:cs="Open Sans"/>
        </w:rPr>
        <w:t>With return values, the same logic that we have used for passing smart pointers to functions applies: Return a smart pointer, both unique or shared, if the caller needs to manipulate or access the pointer properties. In case the caller just needs the underlying object, a raw pointer should be returned.</w:t>
      </w:r>
    </w:p>
    <w:p w:rsidR="002033B4" w:rsidRDefault="002033B4" w:rsidP="002033B4">
      <w:pPr>
        <w:pStyle w:val="NormalWeb"/>
        <w:shd w:val="clear" w:color="auto" w:fill="FFFFFF"/>
        <w:spacing w:before="0" w:beforeAutospacing="0" w:after="240" w:afterAutospacing="0"/>
        <w:rPr>
          <w:rFonts w:ascii="Open Sans" w:hAnsi="Open Sans" w:cs="Open Sans"/>
        </w:rPr>
      </w:pPr>
      <w:r>
        <w:rPr>
          <w:rFonts w:ascii="Open Sans" w:hAnsi="Open Sans" w:cs="Open Sans"/>
        </w:rPr>
        <w:lastRenderedPageBreak/>
        <w:t>Smart pointers should always be returned by value. This is not only simpler but also has the following advantages:</w:t>
      </w:r>
    </w:p>
    <w:p w:rsidR="002033B4" w:rsidRDefault="002033B4" w:rsidP="00EB042C">
      <w:pPr>
        <w:pStyle w:val="NormalWeb"/>
        <w:numPr>
          <w:ilvl w:val="0"/>
          <w:numId w:val="17"/>
        </w:numPr>
        <w:shd w:val="clear" w:color="auto" w:fill="FFFFFF"/>
        <w:spacing w:before="0" w:beforeAutospacing="0" w:after="0" w:afterAutospacing="0"/>
        <w:rPr>
          <w:rFonts w:ascii="Open Sans" w:hAnsi="Open Sans" w:cs="Open Sans"/>
          <w:sz w:val="21"/>
          <w:szCs w:val="21"/>
        </w:rPr>
      </w:pPr>
      <w:r>
        <w:rPr>
          <w:rFonts w:ascii="Open Sans" w:hAnsi="Open Sans" w:cs="Open Sans"/>
          <w:sz w:val="21"/>
          <w:szCs w:val="21"/>
        </w:rPr>
        <w:t>The overhead usually associated with return-by-value due to the expensive copying process is significantly mitigated by the built-in move semantics of smart pointers. They only hold a reference to the managed object, which is quickly switched from destination to source during the move process.</w:t>
      </w:r>
    </w:p>
    <w:p w:rsidR="002033B4" w:rsidRDefault="002033B4" w:rsidP="00EB042C">
      <w:pPr>
        <w:pStyle w:val="NormalWeb"/>
        <w:numPr>
          <w:ilvl w:val="0"/>
          <w:numId w:val="17"/>
        </w:numPr>
        <w:shd w:val="clear" w:color="auto" w:fill="FFFFFF"/>
        <w:spacing w:before="0" w:beforeAutospacing="0" w:after="0" w:afterAutospacing="0"/>
        <w:rPr>
          <w:rFonts w:ascii="Open Sans" w:hAnsi="Open Sans" w:cs="Open Sans"/>
          <w:sz w:val="21"/>
          <w:szCs w:val="21"/>
        </w:rPr>
      </w:pPr>
      <w:r>
        <w:rPr>
          <w:rFonts w:ascii="Open Sans" w:hAnsi="Open Sans" w:cs="Open Sans"/>
          <w:sz w:val="21"/>
          <w:szCs w:val="21"/>
        </w:rPr>
        <w:t>Since C++17, the compiler used </w:t>
      </w:r>
      <w:r>
        <w:rPr>
          <w:rStyle w:val="Emphasis"/>
          <w:rFonts w:ascii="Open Sans" w:hAnsi="Open Sans" w:cs="Open Sans"/>
          <w:sz w:val="21"/>
          <w:szCs w:val="21"/>
        </w:rPr>
        <w:t>Return Value Optimization</w:t>
      </w:r>
      <w:r>
        <w:rPr>
          <w:rFonts w:ascii="Open Sans" w:hAnsi="Open Sans" w:cs="Open Sans"/>
          <w:sz w:val="21"/>
          <w:szCs w:val="21"/>
        </w:rPr>
        <w:t> (RVO) to avoid the copy usually associated with return-by-value. This technique, together with </w:t>
      </w:r>
      <w:r>
        <w:rPr>
          <w:rStyle w:val="Emphasis"/>
          <w:rFonts w:ascii="Open Sans" w:hAnsi="Open Sans" w:cs="Open Sans"/>
          <w:sz w:val="21"/>
          <w:szCs w:val="21"/>
        </w:rPr>
        <w:t>copy-elision</w:t>
      </w:r>
      <w:r>
        <w:rPr>
          <w:rFonts w:ascii="Open Sans" w:hAnsi="Open Sans" w:cs="Open Sans"/>
          <w:sz w:val="21"/>
          <w:szCs w:val="21"/>
        </w:rPr>
        <w:t xml:space="preserve">, </w:t>
      </w:r>
      <w:proofErr w:type="gramStart"/>
      <w:r>
        <w:rPr>
          <w:rFonts w:ascii="Open Sans" w:hAnsi="Open Sans" w:cs="Open Sans"/>
          <w:sz w:val="21"/>
          <w:szCs w:val="21"/>
        </w:rPr>
        <w:t>is able to</w:t>
      </w:r>
      <w:proofErr w:type="gramEnd"/>
      <w:r>
        <w:rPr>
          <w:rFonts w:ascii="Open Sans" w:hAnsi="Open Sans" w:cs="Open Sans"/>
          <w:sz w:val="21"/>
          <w:szCs w:val="21"/>
        </w:rPr>
        <w:t xml:space="preserve"> optimize even move semantics and smart pointers (not in call cases though, they are still an essential part of modern C++).</w:t>
      </w:r>
    </w:p>
    <w:p w:rsidR="002033B4" w:rsidRDefault="002033B4" w:rsidP="00EB042C">
      <w:pPr>
        <w:pStyle w:val="NormalWeb"/>
        <w:numPr>
          <w:ilvl w:val="0"/>
          <w:numId w:val="17"/>
        </w:numPr>
        <w:shd w:val="clear" w:color="auto" w:fill="FFFFFF"/>
        <w:spacing w:before="0" w:beforeAutospacing="0" w:after="0" w:afterAutospacing="0"/>
        <w:rPr>
          <w:rFonts w:ascii="Open Sans" w:hAnsi="Open Sans" w:cs="Open Sans"/>
          <w:sz w:val="21"/>
          <w:szCs w:val="21"/>
        </w:rPr>
      </w:pPr>
      <w:r>
        <w:rPr>
          <w:rFonts w:ascii="Open Sans" w:hAnsi="Open Sans" w:cs="Open Sans"/>
          <w:sz w:val="21"/>
          <w:szCs w:val="21"/>
        </w:rPr>
        <w:t>When returning a </w:t>
      </w:r>
      <w:proofErr w:type="spellStart"/>
      <w:r>
        <w:rPr>
          <w:rStyle w:val="Emphasis"/>
          <w:rFonts w:ascii="Open Sans" w:hAnsi="Open Sans" w:cs="Open Sans"/>
          <w:sz w:val="21"/>
          <w:szCs w:val="21"/>
        </w:rPr>
        <w:t>shared_ptr</w:t>
      </w:r>
      <w:proofErr w:type="spellEnd"/>
      <w:r>
        <w:rPr>
          <w:rFonts w:ascii="Open Sans" w:hAnsi="Open Sans" w:cs="Open Sans"/>
          <w:sz w:val="21"/>
          <w:szCs w:val="21"/>
        </w:rPr>
        <w:t> by value, the internal reference counter is guaranteed to be properly incremented. This is not the case when returning by pointer or by reference.</w:t>
      </w:r>
    </w:p>
    <w:p w:rsidR="002033B4" w:rsidRDefault="002033B4" w:rsidP="002033B4">
      <w:pPr>
        <w:pStyle w:val="NormalWeb"/>
        <w:shd w:val="clear" w:color="auto" w:fill="FFFFFF"/>
        <w:spacing w:before="0" w:beforeAutospacing="0" w:after="120" w:afterAutospacing="0"/>
        <w:rPr>
          <w:rFonts w:ascii="Open Sans" w:hAnsi="Open Sans" w:cs="Open Sans"/>
        </w:rPr>
      </w:pPr>
      <w:r>
        <w:rPr>
          <w:rFonts w:ascii="Open Sans" w:hAnsi="Open Sans" w:cs="Open Sans"/>
        </w:rPr>
        <w:t>The topic of smart pointers is a complex one. In this course, we have covered many basics and some of the more advanced concepts. However, there are many more aspects to consider and features to use when integrating smart pointers into your code. The full set of smart pointer rules in the C++ guidelines is a good start to dig deeper into one of the most powerful features of modern C++.</w:t>
      </w:r>
    </w:p>
    <w:p w:rsidR="008844F5" w:rsidRDefault="008844F5" w:rsidP="008844F5">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Best-Practices for Passing Smart Pointers</w:t>
      </w:r>
    </w:p>
    <w:p w:rsidR="008844F5" w:rsidRDefault="008844F5" w:rsidP="008844F5">
      <w:pPr>
        <w:pStyle w:val="NormalWeb"/>
        <w:spacing w:before="0" w:beforeAutospacing="0" w:after="225" w:afterAutospacing="0"/>
        <w:textAlignment w:val="baseline"/>
        <w:rPr>
          <w:rFonts w:ascii="inherit" w:hAnsi="inherit" w:cs="Open Sans"/>
          <w:color w:val="4F4F4F"/>
          <w:sz w:val="23"/>
          <w:szCs w:val="23"/>
        </w:rPr>
      </w:pPr>
      <w:proofErr w:type="gramStart"/>
      <w:r>
        <w:rPr>
          <w:rFonts w:ascii="inherit" w:hAnsi="inherit" w:cs="Open Sans"/>
          <w:color w:val="4F4F4F"/>
          <w:sz w:val="23"/>
          <w:szCs w:val="23"/>
        </w:rPr>
        <w:t>This sections</w:t>
      </w:r>
      <w:proofErr w:type="gramEnd"/>
      <w:r>
        <w:rPr>
          <w:rFonts w:ascii="inherit" w:hAnsi="inherit" w:cs="Open Sans"/>
          <w:color w:val="4F4F4F"/>
          <w:sz w:val="23"/>
          <w:szCs w:val="23"/>
        </w:rPr>
        <w:t xml:space="preserve"> contains a condensed summary of when (and when not) to use smart pointers and how to properly pass them between functions. This section is intended as a guide for your future use of this important feature in modern C++ and will hopefully encourage you not to ditch raw pointers altogether but instead to think about where your code could benefit from smart pointers - and when it would most probably not.</w:t>
      </w:r>
    </w:p>
    <w:p w:rsidR="008844F5" w:rsidRDefault="008844F5" w:rsidP="008844F5">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The following list contains all the variations (omitting </w:t>
      </w:r>
      <w:r>
        <w:rPr>
          <w:rStyle w:val="HTMLCode"/>
          <w:rFonts w:ascii="Consolas" w:hAnsi="Consolas"/>
          <w:color w:val="0F2B3D"/>
          <w:sz w:val="22"/>
          <w:szCs w:val="22"/>
          <w:bdr w:val="single" w:sz="6" w:space="0" w:color="B4B9BD" w:frame="1"/>
          <w:shd w:val="clear" w:color="auto" w:fill="F7F7F8"/>
        </w:rPr>
        <w:t>const</w:t>
      </w:r>
      <w:r>
        <w:rPr>
          <w:rFonts w:ascii="inherit" w:hAnsi="inherit" w:cs="Open Sans"/>
          <w:color w:val="4F4F4F"/>
          <w:sz w:val="23"/>
          <w:szCs w:val="23"/>
        </w:rPr>
        <w:t>) of passing an object to a function:</w:t>
      </w:r>
    </w:p>
    <w:p w:rsidR="008844F5" w:rsidRDefault="008844F5" w:rsidP="008844F5">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eastAsiaTheme="majorEastAsia" w:hAnsi="inherit"/>
          <w:b/>
          <w:bCs/>
          <w:color w:val="333333"/>
          <w:bdr w:val="none" w:sz="0" w:space="0" w:color="auto" w:frame="1"/>
          <w:shd w:val="clear" w:color="auto" w:fill="F7F7F8"/>
        </w:rPr>
        <w:t>void</w:t>
      </w:r>
      <w:r>
        <w:rPr>
          <w:rStyle w:val="hljs-function"/>
          <w:rFonts w:ascii="Consolas" w:hAnsi="Consolas"/>
          <w:color w:val="0F2B3D"/>
          <w:bdr w:val="none" w:sz="0" w:space="0" w:color="auto" w:frame="1"/>
          <w:shd w:val="clear" w:color="auto" w:fill="F7F7F8"/>
        </w:rPr>
        <w:t xml:space="preserve"> </w:t>
      </w:r>
      <w:proofErr w:type="gramStart"/>
      <w:r>
        <w:rPr>
          <w:rStyle w:val="hljs-title"/>
          <w:rFonts w:ascii="inherit" w:hAnsi="inherit"/>
          <w:b/>
          <w:bCs/>
          <w:color w:val="990000"/>
          <w:bdr w:val="none" w:sz="0" w:space="0" w:color="auto" w:frame="1"/>
          <w:shd w:val="clear" w:color="auto" w:fill="F7F7F8"/>
        </w:rPr>
        <w:t>f</w:t>
      </w:r>
      <w:r>
        <w:rPr>
          <w:rStyle w:val="hljs-params"/>
          <w:rFonts w:ascii="Consolas" w:hAnsi="Consolas"/>
          <w:color w:val="0F2B3D"/>
          <w:bdr w:val="none" w:sz="0" w:space="0" w:color="auto" w:frame="1"/>
          <w:shd w:val="clear" w:color="auto" w:fill="F7F7F8"/>
        </w:rPr>
        <w:t>( object</w:t>
      </w:r>
      <w:proofErr w:type="gramEnd"/>
      <w:r>
        <w:rPr>
          <w:rStyle w:val="hljs-params"/>
          <w:rFonts w:ascii="Consolas" w:hAnsi="Consolas"/>
          <w:color w:val="0F2B3D"/>
          <w:bdr w:val="none" w:sz="0" w:space="0" w:color="auto" w:frame="1"/>
          <w:shd w:val="clear" w:color="auto" w:fill="F7F7F8"/>
        </w:rPr>
        <w:t>* )</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(a)</w:t>
      </w:r>
    </w:p>
    <w:p w:rsidR="008844F5" w:rsidRDefault="008844F5" w:rsidP="008844F5">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eastAsiaTheme="majorEastAsia" w:hAnsi="inherit"/>
          <w:b/>
          <w:bCs/>
          <w:color w:val="333333"/>
          <w:bdr w:val="none" w:sz="0" w:space="0" w:color="auto" w:frame="1"/>
          <w:shd w:val="clear" w:color="auto" w:fill="F7F7F8"/>
        </w:rPr>
        <w:t>void</w:t>
      </w:r>
      <w:r>
        <w:rPr>
          <w:rStyle w:val="hljs-function"/>
          <w:rFonts w:ascii="Consolas" w:hAnsi="Consolas"/>
          <w:color w:val="0F2B3D"/>
          <w:bdr w:val="none" w:sz="0" w:space="0" w:color="auto" w:frame="1"/>
          <w:shd w:val="clear" w:color="auto" w:fill="F7F7F8"/>
        </w:rPr>
        <w:t xml:space="preserve"> </w:t>
      </w:r>
      <w:proofErr w:type="gramStart"/>
      <w:r>
        <w:rPr>
          <w:rStyle w:val="hljs-title"/>
          <w:rFonts w:ascii="inherit" w:hAnsi="inherit"/>
          <w:b/>
          <w:bCs/>
          <w:color w:val="990000"/>
          <w:bdr w:val="none" w:sz="0" w:space="0" w:color="auto" w:frame="1"/>
          <w:shd w:val="clear" w:color="auto" w:fill="F7F7F8"/>
        </w:rPr>
        <w:t>f</w:t>
      </w:r>
      <w:r>
        <w:rPr>
          <w:rStyle w:val="hljs-params"/>
          <w:rFonts w:ascii="Consolas" w:hAnsi="Consolas"/>
          <w:color w:val="0F2B3D"/>
          <w:bdr w:val="none" w:sz="0" w:space="0" w:color="auto" w:frame="1"/>
          <w:shd w:val="clear" w:color="auto" w:fill="F7F7F8"/>
        </w:rPr>
        <w:t>( object</w:t>
      </w:r>
      <w:proofErr w:type="gramEnd"/>
      <w:r>
        <w:rPr>
          <w:rStyle w:val="hljs-params"/>
          <w:rFonts w:ascii="Consolas" w:hAnsi="Consolas"/>
          <w:color w:val="0F2B3D"/>
          <w:bdr w:val="none" w:sz="0" w:space="0" w:color="auto" w:frame="1"/>
          <w:shd w:val="clear" w:color="auto" w:fill="F7F7F8"/>
        </w:rPr>
        <w:t>&amp; )</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(b)</w:t>
      </w:r>
    </w:p>
    <w:p w:rsidR="008844F5" w:rsidRDefault="008844F5" w:rsidP="008844F5">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eastAsiaTheme="majorEastAsia" w:hAnsi="inherit"/>
          <w:b/>
          <w:bCs/>
          <w:color w:val="333333"/>
          <w:bdr w:val="none" w:sz="0" w:space="0" w:color="auto" w:frame="1"/>
          <w:shd w:val="clear" w:color="auto" w:fill="F7F7F8"/>
        </w:rPr>
        <w:t>void</w:t>
      </w:r>
      <w:r>
        <w:rPr>
          <w:rStyle w:val="hljs-function"/>
          <w:rFonts w:ascii="Consolas" w:hAnsi="Consolas"/>
          <w:color w:val="0F2B3D"/>
          <w:bdr w:val="none" w:sz="0" w:space="0" w:color="auto" w:frame="1"/>
          <w:shd w:val="clear" w:color="auto" w:fill="F7F7F8"/>
        </w:rPr>
        <w:t xml:space="preserve"> </w:t>
      </w:r>
      <w:proofErr w:type="gramStart"/>
      <w:r>
        <w:rPr>
          <w:rStyle w:val="hljs-title"/>
          <w:rFonts w:ascii="inherit" w:hAnsi="inherit"/>
          <w:b/>
          <w:bCs/>
          <w:color w:val="990000"/>
          <w:bdr w:val="none" w:sz="0" w:space="0" w:color="auto" w:frame="1"/>
          <w:shd w:val="clear" w:color="auto" w:fill="F7F7F8"/>
        </w:rPr>
        <w:t>f</w:t>
      </w:r>
      <w:r>
        <w:rPr>
          <w:rStyle w:val="hljs-params"/>
          <w:rFonts w:ascii="Consolas" w:hAnsi="Consolas"/>
          <w:color w:val="0F2B3D"/>
          <w:bdr w:val="none" w:sz="0" w:space="0" w:color="auto" w:frame="1"/>
          <w:shd w:val="clear" w:color="auto" w:fill="F7F7F8"/>
        </w:rPr>
        <w:t xml:space="preserve">( </w:t>
      </w:r>
      <w:proofErr w:type="spellStart"/>
      <w:r>
        <w:rPr>
          <w:rStyle w:val="hljs-params"/>
          <w:rFonts w:ascii="Consolas" w:hAnsi="Consolas"/>
          <w:color w:val="0F2B3D"/>
          <w:bdr w:val="none" w:sz="0" w:space="0" w:color="auto" w:frame="1"/>
          <w:shd w:val="clear" w:color="auto" w:fill="F7F7F8"/>
        </w:rPr>
        <w:t>unique</w:t>
      </w:r>
      <w:proofErr w:type="gramEnd"/>
      <w:r>
        <w:rPr>
          <w:rStyle w:val="hljs-params"/>
          <w:rFonts w:ascii="Consolas" w:hAnsi="Consolas"/>
          <w:color w:val="0F2B3D"/>
          <w:bdr w:val="none" w:sz="0" w:space="0" w:color="auto" w:frame="1"/>
          <w:shd w:val="clear" w:color="auto" w:fill="F7F7F8"/>
        </w:rPr>
        <w:t>_ptr</w:t>
      </w:r>
      <w:proofErr w:type="spellEnd"/>
      <w:r>
        <w:rPr>
          <w:rStyle w:val="hljs-params"/>
          <w:rFonts w:ascii="Consolas" w:hAnsi="Consolas"/>
          <w:color w:val="0F2B3D"/>
          <w:bdr w:val="none" w:sz="0" w:space="0" w:color="auto" w:frame="1"/>
          <w:shd w:val="clear" w:color="auto" w:fill="F7F7F8"/>
        </w:rPr>
        <w:t>&lt;object&gt; )</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(c)</w:t>
      </w:r>
    </w:p>
    <w:p w:rsidR="008844F5" w:rsidRDefault="008844F5" w:rsidP="008844F5">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eastAsiaTheme="majorEastAsia" w:hAnsi="inherit"/>
          <w:b/>
          <w:bCs/>
          <w:color w:val="333333"/>
          <w:bdr w:val="none" w:sz="0" w:space="0" w:color="auto" w:frame="1"/>
          <w:shd w:val="clear" w:color="auto" w:fill="F7F7F8"/>
        </w:rPr>
        <w:t>void</w:t>
      </w:r>
      <w:r>
        <w:rPr>
          <w:rStyle w:val="hljs-function"/>
          <w:rFonts w:ascii="Consolas" w:hAnsi="Consolas"/>
          <w:color w:val="0F2B3D"/>
          <w:bdr w:val="none" w:sz="0" w:space="0" w:color="auto" w:frame="1"/>
          <w:shd w:val="clear" w:color="auto" w:fill="F7F7F8"/>
        </w:rPr>
        <w:t xml:space="preserve"> </w:t>
      </w:r>
      <w:proofErr w:type="gramStart"/>
      <w:r>
        <w:rPr>
          <w:rStyle w:val="hljs-title"/>
          <w:rFonts w:ascii="inherit" w:hAnsi="inherit"/>
          <w:b/>
          <w:bCs/>
          <w:color w:val="990000"/>
          <w:bdr w:val="none" w:sz="0" w:space="0" w:color="auto" w:frame="1"/>
          <w:shd w:val="clear" w:color="auto" w:fill="F7F7F8"/>
        </w:rPr>
        <w:t>f</w:t>
      </w:r>
      <w:r>
        <w:rPr>
          <w:rStyle w:val="hljs-params"/>
          <w:rFonts w:ascii="Consolas" w:hAnsi="Consolas"/>
          <w:color w:val="0F2B3D"/>
          <w:bdr w:val="none" w:sz="0" w:space="0" w:color="auto" w:frame="1"/>
          <w:shd w:val="clear" w:color="auto" w:fill="F7F7F8"/>
        </w:rPr>
        <w:t xml:space="preserve">( </w:t>
      </w:r>
      <w:proofErr w:type="spellStart"/>
      <w:r>
        <w:rPr>
          <w:rStyle w:val="hljs-params"/>
          <w:rFonts w:ascii="Consolas" w:hAnsi="Consolas"/>
          <w:color w:val="0F2B3D"/>
          <w:bdr w:val="none" w:sz="0" w:space="0" w:color="auto" w:frame="1"/>
          <w:shd w:val="clear" w:color="auto" w:fill="F7F7F8"/>
        </w:rPr>
        <w:t>unique</w:t>
      </w:r>
      <w:proofErr w:type="gramEnd"/>
      <w:r>
        <w:rPr>
          <w:rStyle w:val="hljs-params"/>
          <w:rFonts w:ascii="Consolas" w:hAnsi="Consolas"/>
          <w:color w:val="0F2B3D"/>
          <w:bdr w:val="none" w:sz="0" w:space="0" w:color="auto" w:frame="1"/>
          <w:shd w:val="clear" w:color="auto" w:fill="F7F7F8"/>
        </w:rPr>
        <w:t>_ptr</w:t>
      </w:r>
      <w:proofErr w:type="spellEnd"/>
      <w:r>
        <w:rPr>
          <w:rStyle w:val="hljs-params"/>
          <w:rFonts w:ascii="Consolas" w:hAnsi="Consolas"/>
          <w:color w:val="0F2B3D"/>
          <w:bdr w:val="none" w:sz="0" w:space="0" w:color="auto" w:frame="1"/>
          <w:shd w:val="clear" w:color="auto" w:fill="F7F7F8"/>
        </w:rPr>
        <w:t>&lt;object&gt;&amp; )</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(d)</w:t>
      </w:r>
    </w:p>
    <w:p w:rsidR="008844F5" w:rsidRDefault="008844F5" w:rsidP="008844F5">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eastAsiaTheme="majorEastAsia" w:hAnsi="inherit"/>
          <w:b/>
          <w:bCs/>
          <w:color w:val="333333"/>
          <w:bdr w:val="none" w:sz="0" w:space="0" w:color="auto" w:frame="1"/>
          <w:shd w:val="clear" w:color="auto" w:fill="F7F7F8"/>
        </w:rPr>
        <w:t>void</w:t>
      </w:r>
      <w:r>
        <w:rPr>
          <w:rStyle w:val="hljs-function"/>
          <w:rFonts w:ascii="Consolas" w:hAnsi="Consolas"/>
          <w:color w:val="0F2B3D"/>
          <w:bdr w:val="none" w:sz="0" w:space="0" w:color="auto" w:frame="1"/>
          <w:shd w:val="clear" w:color="auto" w:fill="F7F7F8"/>
        </w:rPr>
        <w:t xml:space="preserve"> </w:t>
      </w:r>
      <w:proofErr w:type="gramStart"/>
      <w:r>
        <w:rPr>
          <w:rStyle w:val="hljs-title"/>
          <w:rFonts w:ascii="inherit" w:hAnsi="inherit"/>
          <w:b/>
          <w:bCs/>
          <w:color w:val="990000"/>
          <w:bdr w:val="none" w:sz="0" w:space="0" w:color="auto" w:frame="1"/>
          <w:shd w:val="clear" w:color="auto" w:fill="F7F7F8"/>
        </w:rPr>
        <w:t>f</w:t>
      </w:r>
      <w:r>
        <w:rPr>
          <w:rStyle w:val="hljs-params"/>
          <w:rFonts w:ascii="Consolas" w:hAnsi="Consolas"/>
          <w:color w:val="0F2B3D"/>
          <w:bdr w:val="none" w:sz="0" w:space="0" w:color="auto" w:frame="1"/>
          <w:shd w:val="clear" w:color="auto" w:fill="F7F7F8"/>
        </w:rPr>
        <w:t xml:space="preserve">( </w:t>
      </w:r>
      <w:proofErr w:type="spellStart"/>
      <w:r>
        <w:rPr>
          <w:rStyle w:val="hljs-builtin"/>
          <w:rFonts w:ascii="Consolas" w:hAnsi="Consolas"/>
          <w:color w:val="0086B3"/>
          <w:bdr w:val="none" w:sz="0" w:space="0" w:color="auto" w:frame="1"/>
          <w:shd w:val="clear" w:color="auto" w:fill="F7F7F8"/>
        </w:rPr>
        <w:t>shared</w:t>
      </w:r>
      <w:proofErr w:type="gramEnd"/>
      <w:r>
        <w:rPr>
          <w:rStyle w:val="hljs-builtin"/>
          <w:rFonts w:ascii="Consolas" w:hAnsi="Consolas"/>
          <w:color w:val="0086B3"/>
          <w:bdr w:val="none" w:sz="0" w:space="0" w:color="auto" w:frame="1"/>
          <w:shd w:val="clear" w:color="auto" w:fill="F7F7F8"/>
        </w:rPr>
        <w:t>_ptr</w:t>
      </w:r>
      <w:proofErr w:type="spellEnd"/>
      <w:r>
        <w:rPr>
          <w:rStyle w:val="hljs-params"/>
          <w:rFonts w:ascii="Consolas" w:hAnsi="Consolas"/>
          <w:color w:val="0F2B3D"/>
          <w:bdr w:val="none" w:sz="0" w:space="0" w:color="auto" w:frame="1"/>
          <w:shd w:val="clear" w:color="auto" w:fill="F7F7F8"/>
        </w:rPr>
        <w:t>&lt;object&gt; )</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(e)</w:t>
      </w:r>
    </w:p>
    <w:p w:rsidR="008844F5" w:rsidRDefault="008844F5" w:rsidP="008844F5">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eastAsiaTheme="majorEastAsia" w:hAnsi="inherit"/>
          <w:b/>
          <w:bCs/>
          <w:color w:val="333333"/>
          <w:bdr w:val="none" w:sz="0" w:space="0" w:color="auto" w:frame="1"/>
          <w:shd w:val="clear" w:color="auto" w:fill="F7F7F8"/>
        </w:rPr>
        <w:t>void</w:t>
      </w:r>
      <w:r>
        <w:rPr>
          <w:rStyle w:val="hljs-function"/>
          <w:rFonts w:ascii="Consolas" w:hAnsi="Consolas"/>
          <w:color w:val="0F2B3D"/>
          <w:bdr w:val="none" w:sz="0" w:space="0" w:color="auto" w:frame="1"/>
          <w:shd w:val="clear" w:color="auto" w:fill="F7F7F8"/>
        </w:rPr>
        <w:t xml:space="preserve"> </w:t>
      </w:r>
      <w:proofErr w:type="gramStart"/>
      <w:r>
        <w:rPr>
          <w:rStyle w:val="hljs-title"/>
          <w:rFonts w:ascii="inherit" w:hAnsi="inherit"/>
          <w:b/>
          <w:bCs/>
          <w:color w:val="990000"/>
          <w:bdr w:val="none" w:sz="0" w:space="0" w:color="auto" w:frame="1"/>
          <w:shd w:val="clear" w:color="auto" w:fill="F7F7F8"/>
        </w:rPr>
        <w:t>f</w:t>
      </w:r>
      <w:r>
        <w:rPr>
          <w:rStyle w:val="hljs-params"/>
          <w:rFonts w:ascii="Consolas" w:hAnsi="Consolas"/>
          <w:color w:val="0F2B3D"/>
          <w:bdr w:val="none" w:sz="0" w:space="0" w:color="auto" w:frame="1"/>
          <w:shd w:val="clear" w:color="auto" w:fill="F7F7F8"/>
        </w:rPr>
        <w:t xml:space="preserve">( </w:t>
      </w:r>
      <w:proofErr w:type="spellStart"/>
      <w:r>
        <w:rPr>
          <w:rStyle w:val="hljs-builtin"/>
          <w:rFonts w:ascii="Consolas" w:hAnsi="Consolas"/>
          <w:color w:val="0086B3"/>
          <w:bdr w:val="none" w:sz="0" w:space="0" w:color="auto" w:frame="1"/>
          <w:shd w:val="clear" w:color="auto" w:fill="F7F7F8"/>
        </w:rPr>
        <w:t>shared</w:t>
      </w:r>
      <w:proofErr w:type="gramEnd"/>
      <w:r>
        <w:rPr>
          <w:rStyle w:val="hljs-builtin"/>
          <w:rFonts w:ascii="Consolas" w:hAnsi="Consolas"/>
          <w:color w:val="0086B3"/>
          <w:bdr w:val="none" w:sz="0" w:space="0" w:color="auto" w:frame="1"/>
          <w:shd w:val="clear" w:color="auto" w:fill="F7F7F8"/>
        </w:rPr>
        <w:t>_ptr</w:t>
      </w:r>
      <w:proofErr w:type="spellEnd"/>
      <w:r>
        <w:rPr>
          <w:rStyle w:val="hljs-params"/>
          <w:rFonts w:ascii="Consolas" w:hAnsi="Consolas"/>
          <w:color w:val="0F2B3D"/>
          <w:bdr w:val="none" w:sz="0" w:space="0" w:color="auto" w:frame="1"/>
          <w:shd w:val="clear" w:color="auto" w:fill="F7F7F8"/>
        </w:rPr>
        <w:t>&lt;object&gt;&amp; )</w:t>
      </w:r>
      <w:r>
        <w:rPr>
          <w:rStyle w:val="HTMLCode"/>
          <w:rFonts w:ascii="Consolas" w:hAnsi="Consolas"/>
          <w:color w:val="0F2B3D"/>
          <w:bdr w:val="none" w:sz="0" w:space="0" w:color="auto" w:frame="1"/>
          <w:shd w:val="clear" w:color="auto" w:fill="F7F7F8"/>
        </w:rPr>
        <w:t xml:space="preserve">; </w:t>
      </w:r>
      <w:r>
        <w:rPr>
          <w:rStyle w:val="hljs-comment"/>
          <w:rFonts w:ascii="inherit" w:hAnsi="inherit"/>
          <w:i/>
          <w:iCs/>
          <w:color w:val="999988"/>
          <w:bdr w:val="none" w:sz="0" w:space="0" w:color="auto" w:frame="1"/>
          <w:shd w:val="clear" w:color="auto" w:fill="F7F7F8"/>
        </w:rPr>
        <w:t>// (f)</w:t>
      </w:r>
    </w:p>
    <w:p w:rsidR="008844F5" w:rsidRDefault="008844F5" w:rsidP="008844F5">
      <w:pPr>
        <w:pStyle w:val="Heading3"/>
        <w:spacing w:before="420" w:after="75" w:line="320" w:lineRule="atLeast"/>
        <w:textAlignment w:val="baseline"/>
        <w:rPr>
          <w:rFonts w:ascii="inherit" w:hAnsi="inherit" w:cs="Open Sans"/>
          <w:color w:val="2E3D49"/>
          <w:sz w:val="27"/>
          <w:szCs w:val="27"/>
        </w:rPr>
      </w:pPr>
      <w:r>
        <w:rPr>
          <w:rFonts w:ascii="inherit" w:hAnsi="inherit" w:cs="Open Sans"/>
          <w:color w:val="2E3D49"/>
        </w:rPr>
        <w:t>The Preferred Way</w:t>
      </w:r>
    </w:p>
    <w:p w:rsidR="008844F5" w:rsidRDefault="008844F5" w:rsidP="008844F5">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The preferred way of to pass object parameters is by using a) or b</w:t>
      </w:r>
      <w:proofErr w:type="gramStart"/>
      <w:r>
        <w:rPr>
          <w:rFonts w:ascii="inherit" w:hAnsi="inherit" w:cs="Open Sans"/>
          <w:color w:val="4F4F4F"/>
          <w:sz w:val="23"/>
          <w:szCs w:val="23"/>
        </w:rPr>
        <w:t>) :</w:t>
      </w:r>
      <w:proofErr w:type="gramEnd"/>
    </w:p>
    <w:p w:rsidR="008844F5" w:rsidRDefault="008844F5" w:rsidP="008844F5">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eastAsiaTheme="majorEastAsia" w:hAnsi="inherit"/>
          <w:b/>
          <w:bCs/>
          <w:color w:val="333333"/>
          <w:bdr w:val="none" w:sz="0" w:space="0" w:color="auto" w:frame="1"/>
          <w:shd w:val="clear" w:color="auto" w:fill="F7F7F8"/>
        </w:rPr>
        <w:t>void</w:t>
      </w:r>
      <w:r>
        <w:rPr>
          <w:rStyle w:val="hljs-function"/>
          <w:rFonts w:ascii="Consolas" w:hAnsi="Consolas"/>
          <w:color w:val="0F2B3D"/>
          <w:bdr w:val="none" w:sz="0" w:space="0" w:color="auto" w:frame="1"/>
          <w:shd w:val="clear" w:color="auto" w:fill="F7F7F8"/>
        </w:rPr>
        <w:t xml:space="preserve"> </w:t>
      </w:r>
      <w:proofErr w:type="gramStart"/>
      <w:r>
        <w:rPr>
          <w:rStyle w:val="hljs-title"/>
          <w:rFonts w:ascii="inherit" w:hAnsi="inherit"/>
          <w:b/>
          <w:bCs/>
          <w:color w:val="990000"/>
          <w:bdr w:val="none" w:sz="0" w:space="0" w:color="auto" w:frame="1"/>
          <w:shd w:val="clear" w:color="auto" w:fill="F7F7F8"/>
        </w:rPr>
        <w:t>f</w:t>
      </w:r>
      <w:r>
        <w:rPr>
          <w:rStyle w:val="hljs-params"/>
          <w:rFonts w:ascii="Consolas" w:hAnsi="Consolas"/>
          <w:color w:val="0F2B3D"/>
          <w:bdr w:val="none" w:sz="0" w:space="0" w:color="auto" w:frame="1"/>
          <w:shd w:val="clear" w:color="auto" w:fill="F7F7F8"/>
        </w:rPr>
        <w:t>( object</w:t>
      </w:r>
      <w:proofErr w:type="gramEnd"/>
      <w:r>
        <w:rPr>
          <w:rStyle w:val="hljs-params"/>
          <w:rFonts w:ascii="Consolas" w:hAnsi="Consolas"/>
          <w:color w:val="0F2B3D"/>
          <w:bdr w:val="none" w:sz="0" w:space="0" w:color="auto" w:frame="1"/>
          <w:shd w:val="clear" w:color="auto" w:fill="F7F7F8"/>
        </w:rPr>
        <w:t>* )</w:t>
      </w:r>
      <w:r>
        <w:rPr>
          <w:rStyle w:val="HTMLCode"/>
          <w:rFonts w:ascii="Consolas" w:hAnsi="Consolas"/>
          <w:color w:val="0F2B3D"/>
          <w:bdr w:val="none" w:sz="0" w:space="0" w:color="auto" w:frame="1"/>
          <w:shd w:val="clear" w:color="auto" w:fill="F7F7F8"/>
        </w:rPr>
        <w:t xml:space="preserve">;             </w:t>
      </w:r>
    </w:p>
    <w:p w:rsidR="008844F5" w:rsidRDefault="008844F5" w:rsidP="008844F5">
      <w:pPr>
        <w:pStyle w:val="HTMLPreformatted"/>
        <w:pBdr>
          <w:top w:val="single" w:sz="6" w:space="0" w:color="B4B9BD"/>
          <w:left w:val="single" w:sz="6" w:space="0" w:color="B4B9BD"/>
          <w:bottom w:val="single" w:sz="6" w:space="0" w:color="B4B9BD"/>
          <w:right w:val="single" w:sz="6" w:space="0" w:color="B4B9BD"/>
        </w:pBdr>
        <w:shd w:val="clear" w:color="auto" w:fill="F7F7F8"/>
        <w:wordWrap w:val="0"/>
        <w:textAlignment w:val="baseline"/>
        <w:rPr>
          <w:rStyle w:val="HTMLCode"/>
          <w:rFonts w:ascii="Consolas" w:hAnsi="Consolas"/>
          <w:color w:val="0F2B3D"/>
          <w:bdr w:val="none" w:sz="0" w:space="0" w:color="auto" w:frame="1"/>
          <w:shd w:val="clear" w:color="auto" w:fill="F7F7F8"/>
        </w:rPr>
      </w:pPr>
      <w:r>
        <w:rPr>
          <w:rStyle w:val="hljs-keyword"/>
          <w:rFonts w:ascii="inherit" w:eastAsiaTheme="majorEastAsia" w:hAnsi="inherit"/>
          <w:b/>
          <w:bCs/>
          <w:color w:val="333333"/>
          <w:bdr w:val="none" w:sz="0" w:space="0" w:color="auto" w:frame="1"/>
          <w:shd w:val="clear" w:color="auto" w:fill="F7F7F8"/>
        </w:rPr>
        <w:t>void</w:t>
      </w:r>
      <w:r>
        <w:rPr>
          <w:rStyle w:val="hljs-function"/>
          <w:rFonts w:ascii="Consolas" w:hAnsi="Consolas"/>
          <w:color w:val="0F2B3D"/>
          <w:bdr w:val="none" w:sz="0" w:space="0" w:color="auto" w:frame="1"/>
          <w:shd w:val="clear" w:color="auto" w:fill="F7F7F8"/>
        </w:rPr>
        <w:t xml:space="preserve"> </w:t>
      </w:r>
      <w:proofErr w:type="gramStart"/>
      <w:r>
        <w:rPr>
          <w:rStyle w:val="hljs-title"/>
          <w:rFonts w:ascii="inherit" w:hAnsi="inherit"/>
          <w:b/>
          <w:bCs/>
          <w:color w:val="990000"/>
          <w:bdr w:val="none" w:sz="0" w:space="0" w:color="auto" w:frame="1"/>
          <w:shd w:val="clear" w:color="auto" w:fill="F7F7F8"/>
        </w:rPr>
        <w:t>f</w:t>
      </w:r>
      <w:r>
        <w:rPr>
          <w:rStyle w:val="hljs-params"/>
          <w:rFonts w:ascii="Consolas" w:hAnsi="Consolas"/>
          <w:color w:val="0F2B3D"/>
          <w:bdr w:val="none" w:sz="0" w:space="0" w:color="auto" w:frame="1"/>
          <w:shd w:val="clear" w:color="auto" w:fill="F7F7F8"/>
        </w:rPr>
        <w:t>( object</w:t>
      </w:r>
      <w:proofErr w:type="gramEnd"/>
      <w:r>
        <w:rPr>
          <w:rStyle w:val="hljs-params"/>
          <w:rFonts w:ascii="Consolas" w:hAnsi="Consolas"/>
          <w:color w:val="0F2B3D"/>
          <w:bdr w:val="none" w:sz="0" w:space="0" w:color="auto" w:frame="1"/>
          <w:shd w:val="clear" w:color="auto" w:fill="F7F7F8"/>
        </w:rPr>
        <w:t>&amp; )</w:t>
      </w:r>
      <w:r>
        <w:rPr>
          <w:rStyle w:val="HTMLCode"/>
          <w:rFonts w:ascii="Consolas" w:hAnsi="Consolas"/>
          <w:color w:val="0F2B3D"/>
          <w:bdr w:val="none" w:sz="0" w:space="0" w:color="auto" w:frame="1"/>
          <w:shd w:val="clear" w:color="auto" w:fill="F7F7F8"/>
        </w:rPr>
        <w:t xml:space="preserve">;            </w:t>
      </w:r>
    </w:p>
    <w:p w:rsidR="008844F5" w:rsidRDefault="008844F5" w:rsidP="008844F5">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In doing so, we do not have to worry about the lifetime policy a caller might have implemented. Using a specific smart pointer in a case where we only want to observe an object or manipulate a member might be overly restrictive.</w:t>
      </w:r>
    </w:p>
    <w:p w:rsidR="008844F5" w:rsidRDefault="008844F5" w:rsidP="008844F5">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lastRenderedPageBreak/>
        <w:t>With the non-owning raw pointer </w:t>
      </w:r>
      <w:r>
        <w:rPr>
          <w:rStyle w:val="HTMLCode"/>
          <w:rFonts w:ascii="Consolas" w:hAnsi="Consolas"/>
          <w:color w:val="0F2B3D"/>
          <w:sz w:val="22"/>
          <w:szCs w:val="22"/>
          <w:bdr w:val="single" w:sz="6" w:space="0" w:color="B4B9BD" w:frame="1"/>
          <w:shd w:val="clear" w:color="auto" w:fill="F7F7F8"/>
        </w:rPr>
        <w:t>*</w:t>
      </w:r>
      <w:r>
        <w:rPr>
          <w:rFonts w:ascii="inherit" w:hAnsi="inherit" w:cs="Open Sans"/>
          <w:color w:val="4F4F4F"/>
          <w:sz w:val="23"/>
          <w:szCs w:val="23"/>
        </w:rPr>
        <w:t> or the reference </w:t>
      </w:r>
      <w:r>
        <w:rPr>
          <w:rStyle w:val="HTMLCode"/>
          <w:rFonts w:ascii="Consolas" w:hAnsi="Consolas"/>
          <w:color w:val="0F2B3D"/>
          <w:sz w:val="22"/>
          <w:szCs w:val="22"/>
          <w:bdr w:val="single" w:sz="6" w:space="0" w:color="B4B9BD" w:frame="1"/>
          <w:shd w:val="clear" w:color="auto" w:fill="F7F7F8"/>
        </w:rPr>
        <w:t>&amp;</w:t>
      </w:r>
      <w:r>
        <w:rPr>
          <w:rFonts w:ascii="inherit" w:hAnsi="inherit" w:cs="Open Sans"/>
          <w:color w:val="4F4F4F"/>
          <w:sz w:val="23"/>
          <w:szCs w:val="23"/>
        </w:rPr>
        <w:t> we can observe an object from which we can assume that its lifetime will exceed the lifetime of the function parameter. In concurrency however, this might not be the case, but for linear code we can safely assume this.</w:t>
      </w:r>
    </w:p>
    <w:p w:rsidR="008844F5" w:rsidRDefault="008844F5" w:rsidP="008844F5">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 xml:space="preserve">To decide </w:t>
      </w:r>
      <w:proofErr w:type="spellStart"/>
      <w:r>
        <w:rPr>
          <w:rFonts w:ascii="inherit" w:hAnsi="inherit" w:cs="Open Sans"/>
          <w:color w:val="4F4F4F"/>
          <w:sz w:val="23"/>
          <w:szCs w:val="23"/>
        </w:rPr>
        <w:t>wether</w:t>
      </w:r>
      <w:proofErr w:type="spellEnd"/>
      <w:r>
        <w:rPr>
          <w:rFonts w:ascii="inherit" w:hAnsi="inherit" w:cs="Open Sans"/>
          <w:color w:val="4F4F4F"/>
          <w:sz w:val="23"/>
          <w:szCs w:val="23"/>
        </w:rPr>
        <w:t xml:space="preserve"> a * or &amp; is more appropriate, you should think about </w:t>
      </w:r>
      <w:proofErr w:type="spellStart"/>
      <w:r>
        <w:rPr>
          <w:rFonts w:ascii="inherit" w:hAnsi="inherit" w:cs="Open Sans"/>
          <w:color w:val="4F4F4F"/>
          <w:sz w:val="23"/>
          <w:szCs w:val="23"/>
        </w:rPr>
        <w:t>wether</w:t>
      </w:r>
      <w:proofErr w:type="spellEnd"/>
      <w:r>
        <w:rPr>
          <w:rFonts w:ascii="inherit" w:hAnsi="inherit" w:cs="Open Sans"/>
          <w:color w:val="4F4F4F"/>
          <w:sz w:val="23"/>
          <w:szCs w:val="23"/>
        </w:rPr>
        <w:t xml:space="preserve"> you need to express that there is no object. This can only be done with pointers by passing e.g. </w:t>
      </w:r>
      <w:proofErr w:type="spellStart"/>
      <w:r>
        <w:rPr>
          <w:rStyle w:val="HTMLCode"/>
          <w:rFonts w:ascii="Consolas" w:hAnsi="Consolas"/>
          <w:color w:val="0F2B3D"/>
          <w:sz w:val="22"/>
          <w:szCs w:val="22"/>
          <w:bdr w:val="single" w:sz="6" w:space="0" w:color="B4B9BD" w:frame="1"/>
          <w:shd w:val="clear" w:color="auto" w:fill="F7F7F8"/>
        </w:rPr>
        <w:t>nullptr</w:t>
      </w:r>
      <w:proofErr w:type="spellEnd"/>
      <w:r>
        <w:rPr>
          <w:rFonts w:ascii="inherit" w:hAnsi="inherit" w:cs="Open Sans"/>
          <w:color w:val="4F4F4F"/>
          <w:sz w:val="23"/>
          <w:szCs w:val="23"/>
        </w:rPr>
        <w:t>. In most other cases, you should use a reference instead.</w:t>
      </w:r>
    </w:p>
    <w:p w:rsidR="008844F5" w:rsidRDefault="008844F5" w:rsidP="008844F5">
      <w:pPr>
        <w:pStyle w:val="Heading3"/>
        <w:spacing w:before="420" w:after="75" w:line="320" w:lineRule="atLeast"/>
        <w:textAlignment w:val="baseline"/>
        <w:rPr>
          <w:rFonts w:ascii="inherit" w:hAnsi="inherit" w:cs="Open Sans"/>
          <w:color w:val="2E3D49"/>
          <w:sz w:val="27"/>
          <w:szCs w:val="27"/>
        </w:rPr>
      </w:pPr>
      <w:r>
        <w:rPr>
          <w:rFonts w:ascii="inherit" w:hAnsi="inherit" w:cs="Open Sans"/>
          <w:color w:val="2E3D49"/>
        </w:rPr>
        <w:t>The Object Sink</w:t>
      </w:r>
    </w:p>
    <w:p w:rsidR="008844F5" w:rsidRDefault="008844F5" w:rsidP="008844F5">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The preferred way of passing an object to a function so that the function takes ownership of the object (or „</w:t>
      </w:r>
      <w:proofErr w:type="gramStart"/>
      <w:r>
        <w:rPr>
          <w:rFonts w:ascii="inherit" w:hAnsi="inherit" w:cs="Open Sans"/>
          <w:color w:val="4F4F4F"/>
          <w:sz w:val="23"/>
          <w:szCs w:val="23"/>
        </w:rPr>
        <w:t>consumes“ it</w:t>
      </w:r>
      <w:proofErr w:type="gramEnd"/>
      <w:r>
        <w:rPr>
          <w:rFonts w:ascii="inherit" w:hAnsi="inherit" w:cs="Open Sans"/>
          <w:color w:val="4F4F4F"/>
          <w:sz w:val="23"/>
          <w:szCs w:val="23"/>
        </w:rPr>
        <w:t>) is by using method c) from the above list:</w:t>
      </w:r>
    </w:p>
    <w:p w:rsidR="008844F5" w:rsidRDefault="008844F5" w:rsidP="008844F5">
      <w:pPr>
        <w:pStyle w:val="NormalWeb"/>
        <w:spacing w:before="0" w:beforeAutospacing="0" w:after="0" w:afterAutospacing="0"/>
        <w:textAlignment w:val="baseline"/>
        <w:rPr>
          <w:rFonts w:ascii="inherit" w:hAnsi="inherit" w:cs="Open Sans"/>
          <w:color w:val="4F4F4F"/>
          <w:sz w:val="23"/>
          <w:szCs w:val="23"/>
        </w:rPr>
      </w:pPr>
      <w:r>
        <w:rPr>
          <w:rStyle w:val="HTMLCode"/>
          <w:rFonts w:ascii="Consolas" w:hAnsi="Consolas"/>
          <w:color w:val="0F2B3D"/>
          <w:sz w:val="22"/>
          <w:szCs w:val="22"/>
          <w:bdr w:val="single" w:sz="6" w:space="0" w:color="B4B9BD" w:frame="1"/>
          <w:shd w:val="clear" w:color="auto" w:fill="F7F7F8"/>
        </w:rPr>
        <w:t xml:space="preserve">void </w:t>
      </w:r>
      <w:proofErr w:type="gramStart"/>
      <w:r>
        <w:rPr>
          <w:rStyle w:val="HTMLCode"/>
          <w:rFonts w:ascii="Consolas" w:hAnsi="Consolas"/>
          <w:color w:val="0F2B3D"/>
          <w:sz w:val="22"/>
          <w:szCs w:val="22"/>
          <w:bdr w:val="single" w:sz="6" w:space="0" w:color="B4B9BD" w:frame="1"/>
          <w:shd w:val="clear" w:color="auto" w:fill="F7F7F8"/>
        </w:rPr>
        <w:t xml:space="preserve">f( </w:t>
      </w:r>
      <w:proofErr w:type="spellStart"/>
      <w:r>
        <w:rPr>
          <w:rStyle w:val="HTMLCode"/>
          <w:rFonts w:ascii="Consolas" w:hAnsi="Consolas"/>
          <w:color w:val="0F2B3D"/>
          <w:sz w:val="22"/>
          <w:szCs w:val="22"/>
          <w:bdr w:val="single" w:sz="6" w:space="0" w:color="B4B9BD" w:frame="1"/>
          <w:shd w:val="clear" w:color="auto" w:fill="F7F7F8"/>
        </w:rPr>
        <w:t>unique</w:t>
      </w:r>
      <w:proofErr w:type="gramEnd"/>
      <w:r>
        <w:rPr>
          <w:rStyle w:val="HTMLCode"/>
          <w:rFonts w:ascii="Consolas" w:hAnsi="Consolas"/>
          <w:color w:val="0F2B3D"/>
          <w:sz w:val="22"/>
          <w:szCs w:val="22"/>
          <w:bdr w:val="single" w:sz="6" w:space="0" w:color="B4B9BD" w:frame="1"/>
          <w:shd w:val="clear" w:color="auto" w:fill="F7F7F8"/>
        </w:rPr>
        <w:t>_ptr</w:t>
      </w:r>
      <w:proofErr w:type="spellEnd"/>
      <w:r>
        <w:rPr>
          <w:rStyle w:val="HTMLCode"/>
          <w:rFonts w:ascii="Consolas" w:hAnsi="Consolas"/>
          <w:color w:val="0F2B3D"/>
          <w:sz w:val="22"/>
          <w:szCs w:val="22"/>
          <w:bdr w:val="single" w:sz="6" w:space="0" w:color="B4B9BD" w:frame="1"/>
          <w:shd w:val="clear" w:color="auto" w:fill="F7F7F8"/>
        </w:rPr>
        <w:t>&lt;object&gt; );</w:t>
      </w:r>
    </w:p>
    <w:p w:rsidR="008844F5" w:rsidRDefault="008844F5" w:rsidP="008844F5">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 xml:space="preserve">In this case, we are passing a unique pointer by value from caller to function, which then takes ownership of the </w:t>
      </w:r>
      <w:proofErr w:type="spellStart"/>
      <w:r>
        <w:rPr>
          <w:rFonts w:ascii="inherit" w:hAnsi="inherit" w:cs="Open Sans"/>
          <w:color w:val="4F4F4F"/>
          <w:sz w:val="23"/>
          <w:szCs w:val="23"/>
        </w:rPr>
        <w:t>the</w:t>
      </w:r>
      <w:proofErr w:type="spellEnd"/>
      <w:r>
        <w:rPr>
          <w:rFonts w:ascii="inherit" w:hAnsi="inherit" w:cs="Open Sans"/>
          <w:color w:val="4F4F4F"/>
          <w:sz w:val="23"/>
          <w:szCs w:val="23"/>
        </w:rPr>
        <w:t xml:space="preserve"> pointer and the underlying object. This is only possible using move semantics as there may be only a single reference to the object managed by the unique pointer.</w:t>
      </w:r>
    </w:p>
    <w:p w:rsidR="008844F5" w:rsidRDefault="008844F5" w:rsidP="008844F5">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After the object has been passed in this way, the caller will have an invalid unique pointer and the function to which the object now belongs may destroy it or move it somewhere else.</w:t>
      </w:r>
    </w:p>
    <w:p w:rsidR="008844F5" w:rsidRDefault="008844F5" w:rsidP="008844F5">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Using </w:t>
      </w:r>
      <w:r>
        <w:rPr>
          <w:rStyle w:val="HTMLCode"/>
          <w:rFonts w:ascii="Consolas" w:hAnsi="Consolas"/>
          <w:color w:val="0F2B3D"/>
          <w:sz w:val="22"/>
          <w:szCs w:val="22"/>
          <w:bdr w:val="single" w:sz="6" w:space="0" w:color="B4B9BD" w:frame="1"/>
          <w:shd w:val="clear" w:color="auto" w:fill="F7F7F8"/>
        </w:rPr>
        <w:t>const</w:t>
      </w:r>
      <w:r>
        <w:rPr>
          <w:rFonts w:ascii="inherit" w:hAnsi="inherit" w:cs="Open Sans"/>
          <w:color w:val="4F4F4F"/>
          <w:sz w:val="23"/>
          <w:szCs w:val="23"/>
        </w:rPr>
        <w:t xml:space="preserve"> with this </w:t>
      </w:r>
      <w:proofErr w:type="gramStart"/>
      <w:r>
        <w:rPr>
          <w:rFonts w:ascii="inherit" w:hAnsi="inherit" w:cs="Open Sans"/>
          <w:color w:val="4F4F4F"/>
          <w:sz w:val="23"/>
          <w:szCs w:val="23"/>
        </w:rPr>
        <w:t>particular call</w:t>
      </w:r>
      <w:proofErr w:type="gramEnd"/>
      <w:r>
        <w:rPr>
          <w:rFonts w:ascii="inherit" w:hAnsi="inherit" w:cs="Open Sans"/>
          <w:color w:val="4F4F4F"/>
          <w:sz w:val="23"/>
          <w:szCs w:val="23"/>
        </w:rPr>
        <w:t xml:space="preserve"> does not make sense as it models an ownership transfer so the source will be definitely modified.</w:t>
      </w:r>
    </w:p>
    <w:p w:rsidR="008844F5" w:rsidRDefault="008844F5" w:rsidP="008844F5">
      <w:pPr>
        <w:pStyle w:val="Heading3"/>
        <w:spacing w:before="420" w:after="75" w:line="320" w:lineRule="atLeast"/>
        <w:textAlignment w:val="baseline"/>
        <w:rPr>
          <w:rFonts w:ascii="inherit" w:hAnsi="inherit" w:cs="Open Sans"/>
          <w:color w:val="2E3D49"/>
          <w:sz w:val="27"/>
          <w:szCs w:val="27"/>
        </w:rPr>
      </w:pPr>
      <w:r>
        <w:rPr>
          <w:rFonts w:ascii="inherit" w:hAnsi="inherit" w:cs="Open Sans"/>
          <w:color w:val="2E3D49"/>
        </w:rPr>
        <w:t xml:space="preserve">In </w:t>
      </w:r>
      <w:proofErr w:type="gramStart"/>
      <w:r>
        <w:rPr>
          <w:rFonts w:ascii="inherit" w:hAnsi="inherit" w:cs="Open Sans"/>
          <w:color w:val="2E3D49"/>
        </w:rPr>
        <w:t>And</w:t>
      </w:r>
      <w:proofErr w:type="gramEnd"/>
      <w:r>
        <w:rPr>
          <w:rFonts w:ascii="inherit" w:hAnsi="inherit" w:cs="Open Sans"/>
          <w:color w:val="2E3D49"/>
        </w:rPr>
        <w:t xml:space="preserve"> Out Again 1</w:t>
      </w:r>
    </w:p>
    <w:p w:rsidR="008844F5" w:rsidRDefault="008844F5" w:rsidP="008844F5">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In some cases, we want to modify a unique pointer (not necessarily the underlying object) and re-use it in the context of the caller. In this case, method d) from the above list might be most suitable:</w:t>
      </w:r>
    </w:p>
    <w:p w:rsidR="008844F5" w:rsidRDefault="008844F5" w:rsidP="008844F5">
      <w:pPr>
        <w:pStyle w:val="NormalWeb"/>
        <w:spacing w:before="0" w:beforeAutospacing="0" w:after="0" w:afterAutospacing="0"/>
        <w:textAlignment w:val="baseline"/>
        <w:rPr>
          <w:rFonts w:ascii="inherit" w:hAnsi="inherit" w:cs="Open Sans"/>
          <w:color w:val="4F4F4F"/>
          <w:sz w:val="23"/>
          <w:szCs w:val="23"/>
        </w:rPr>
      </w:pPr>
      <w:r>
        <w:rPr>
          <w:rStyle w:val="HTMLCode"/>
          <w:rFonts w:ascii="Consolas" w:hAnsi="Consolas"/>
          <w:color w:val="0F2B3D"/>
          <w:sz w:val="22"/>
          <w:szCs w:val="22"/>
          <w:bdr w:val="single" w:sz="6" w:space="0" w:color="B4B9BD" w:frame="1"/>
          <w:shd w:val="clear" w:color="auto" w:fill="F7F7F8"/>
        </w:rPr>
        <w:t xml:space="preserve">void </w:t>
      </w:r>
      <w:proofErr w:type="gramStart"/>
      <w:r>
        <w:rPr>
          <w:rStyle w:val="HTMLCode"/>
          <w:rFonts w:ascii="Consolas" w:hAnsi="Consolas"/>
          <w:color w:val="0F2B3D"/>
          <w:sz w:val="22"/>
          <w:szCs w:val="22"/>
          <w:bdr w:val="single" w:sz="6" w:space="0" w:color="B4B9BD" w:frame="1"/>
          <w:shd w:val="clear" w:color="auto" w:fill="F7F7F8"/>
        </w:rPr>
        <w:t xml:space="preserve">f( </w:t>
      </w:r>
      <w:proofErr w:type="spellStart"/>
      <w:r>
        <w:rPr>
          <w:rStyle w:val="HTMLCode"/>
          <w:rFonts w:ascii="Consolas" w:hAnsi="Consolas"/>
          <w:color w:val="0F2B3D"/>
          <w:sz w:val="22"/>
          <w:szCs w:val="22"/>
          <w:bdr w:val="single" w:sz="6" w:space="0" w:color="B4B9BD" w:frame="1"/>
          <w:shd w:val="clear" w:color="auto" w:fill="F7F7F8"/>
        </w:rPr>
        <w:t>unique</w:t>
      </w:r>
      <w:proofErr w:type="gramEnd"/>
      <w:r>
        <w:rPr>
          <w:rStyle w:val="HTMLCode"/>
          <w:rFonts w:ascii="Consolas" w:hAnsi="Consolas"/>
          <w:color w:val="0F2B3D"/>
          <w:sz w:val="22"/>
          <w:szCs w:val="22"/>
          <w:bdr w:val="single" w:sz="6" w:space="0" w:color="B4B9BD" w:frame="1"/>
          <w:shd w:val="clear" w:color="auto" w:fill="F7F7F8"/>
        </w:rPr>
        <w:t>_ptr</w:t>
      </w:r>
      <w:proofErr w:type="spellEnd"/>
      <w:r>
        <w:rPr>
          <w:rStyle w:val="HTMLCode"/>
          <w:rFonts w:ascii="Consolas" w:hAnsi="Consolas"/>
          <w:color w:val="0F2B3D"/>
          <w:sz w:val="22"/>
          <w:szCs w:val="22"/>
          <w:bdr w:val="single" w:sz="6" w:space="0" w:color="B4B9BD" w:frame="1"/>
          <w:shd w:val="clear" w:color="auto" w:fill="F7F7F8"/>
        </w:rPr>
        <w:t>&lt;object&gt;&amp; );</w:t>
      </w:r>
    </w:p>
    <w:p w:rsidR="008844F5" w:rsidRDefault="008844F5" w:rsidP="008844F5">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 xml:space="preserve">Using this call structure, the function states that it might modify the smart pointer, e.g. by redirecting it to another object. It is not recommended to use it for accepting an object only because we should avoid restricting ourselves unnecessarily to a </w:t>
      </w:r>
      <w:proofErr w:type="gramStart"/>
      <w:r>
        <w:rPr>
          <w:rFonts w:ascii="inherit" w:hAnsi="inherit" w:cs="Open Sans"/>
          <w:color w:val="4F4F4F"/>
          <w:sz w:val="23"/>
          <w:szCs w:val="23"/>
        </w:rPr>
        <w:t>particular object</w:t>
      </w:r>
      <w:proofErr w:type="gramEnd"/>
      <w:r>
        <w:rPr>
          <w:rFonts w:ascii="inherit" w:hAnsi="inherit" w:cs="Open Sans"/>
          <w:color w:val="4F4F4F"/>
          <w:sz w:val="23"/>
          <w:szCs w:val="23"/>
        </w:rPr>
        <w:t xml:space="preserve"> lifetime strategy on the caller side.</w:t>
      </w:r>
    </w:p>
    <w:p w:rsidR="008844F5" w:rsidRDefault="008844F5" w:rsidP="008844F5">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Using </w:t>
      </w:r>
      <w:r>
        <w:rPr>
          <w:rStyle w:val="HTMLCode"/>
          <w:rFonts w:ascii="Consolas" w:hAnsi="Consolas"/>
          <w:color w:val="0F2B3D"/>
          <w:sz w:val="22"/>
          <w:szCs w:val="22"/>
          <w:bdr w:val="single" w:sz="6" w:space="0" w:color="B4B9BD" w:frame="1"/>
          <w:shd w:val="clear" w:color="auto" w:fill="F7F7F8"/>
        </w:rPr>
        <w:t>const</w:t>
      </w:r>
      <w:r>
        <w:rPr>
          <w:rFonts w:ascii="inherit" w:hAnsi="inherit" w:cs="Open Sans"/>
          <w:color w:val="4F4F4F"/>
          <w:sz w:val="23"/>
          <w:szCs w:val="23"/>
        </w:rPr>
        <w:t> with this call structure is not recommendable as we would not be able to modify the </w:t>
      </w:r>
      <w:proofErr w:type="spellStart"/>
      <w:r>
        <w:rPr>
          <w:rStyle w:val="HTMLCode"/>
          <w:rFonts w:ascii="Consolas" w:hAnsi="Consolas"/>
          <w:color w:val="0F2B3D"/>
          <w:sz w:val="22"/>
          <w:szCs w:val="22"/>
          <w:bdr w:val="single" w:sz="6" w:space="0" w:color="B4B9BD" w:frame="1"/>
          <w:shd w:val="clear" w:color="auto" w:fill="F7F7F8"/>
        </w:rPr>
        <w:t>unique_ptr</w:t>
      </w:r>
      <w:proofErr w:type="spellEnd"/>
      <w:r>
        <w:rPr>
          <w:rFonts w:ascii="inherit" w:hAnsi="inherit" w:cs="Open Sans"/>
          <w:color w:val="4F4F4F"/>
          <w:sz w:val="23"/>
          <w:szCs w:val="23"/>
        </w:rPr>
        <w:t> in this case. In case you want to modify the underlying object, use method a) instead.</w:t>
      </w:r>
    </w:p>
    <w:p w:rsidR="008844F5" w:rsidRDefault="008844F5" w:rsidP="008844F5">
      <w:pPr>
        <w:pStyle w:val="Heading3"/>
        <w:spacing w:before="420" w:after="75" w:line="320" w:lineRule="atLeast"/>
        <w:textAlignment w:val="baseline"/>
        <w:rPr>
          <w:rFonts w:ascii="inherit" w:hAnsi="inherit" w:cs="Open Sans"/>
          <w:color w:val="2E3D49"/>
          <w:sz w:val="27"/>
          <w:szCs w:val="27"/>
        </w:rPr>
      </w:pPr>
      <w:r>
        <w:rPr>
          <w:rFonts w:ascii="inherit" w:hAnsi="inherit" w:cs="Open Sans"/>
          <w:color w:val="2E3D49"/>
        </w:rPr>
        <w:t>Sharing Object Ownership</w:t>
      </w:r>
    </w:p>
    <w:p w:rsidR="008844F5" w:rsidRDefault="008844F5" w:rsidP="008844F5">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In the last examples, we have looked at strategies involving unique ownership. In this example, we want to express that a function will store and share ownership of an object on the heap. This can be achieved by using method e) from the list above:</w:t>
      </w:r>
    </w:p>
    <w:p w:rsidR="008844F5" w:rsidRDefault="008844F5" w:rsidP="008844F5">
      <w:pPr>
        <w:pStyle w:val="NormalWeb"/>
        <w:spacing w:before="0" w:beforeAutospacing="0" w:after="0" w:afterAutospacing="0"/>
        <w:textAlignment w:val="baseline"/>
        <w:rPr>
          <w:rFonts w:ascii="inherit" w:hAnsi="inherit" w:cs="Open Sans"/>
          <w:color w:val="4F4F4F"/>
          <w:sz w:val="23"/>
          <w:szCs w:val="23"/>
        </w:rPr>
      </w:pPr>
      <w:r>
        <w:rPr>
          <w:rStyle w:val="HTMLCode"/>
          <w:rFonts w:ascii="Consolas" w:hAnsi="Consolas"/>
          <w:color w:val="0F2B3D"/>
          <w:sz w:val="22"/>
          <w:szCs w:val="22"/>
          <w:bdr w:val="single" w:sz="6" w:space="0" w:color="B4B9BD" w:frame="1"/>
          <w:shd w:val="clear" w:color="auto" w:fill="F7F7F8"/>
        </w:rPr>
        <w:t xml:space="preserve">void </w:t>
      </w:r>
      <w:proofErr w:type="gramStart"/>
      <w:r>
        <w:rPr>
          <w:rStyle w:val="HTMLCode"/>
          <w:rFonts w:ascii="Consolas" w:hAnsi="Consolas"/>
          <w:color w:val="0F2B3D"/>
          <w:sz w:val="22"/>
          <w:szCs w:val="22"/>
          <w:bdr w:val="single" w:sz="6" w:space="0" w:color="B4B9BD" w:frame="1"/>
          <w:shd w:val="clear" w:color="auto" w:fill="F7F7F8"/>
        </w:rPr>
        <w:t xml:space="preserve">f( </w:t>
      </w:r>
      <w:proofErr w:type="spellStart"/>
      <w:r>
        <w:rPr>
          <w:rStyle w:val="HTMLCode"/>
          <w:rFonts w:ascii="Consolas" w:hAnsi="Consolas"/>
          <w:color w:val="0F2B3D"/>
          <w:sz w:val="22"/>
          <w:szCs w:val="22"/>
          <w:bdr w:val="single" w:sz="6" w:space="0" w:color="B4B9BD" w:frame="1"/>
          <w:shd w:val="clear" w:color="auto" w:fill="F7F7F8"/>
        </w:rPr>
        <w:t>shared</w:t>
      </w:r>
      <w:proofErr w:type="gramEnd"/>
      <w:r>
        <w:rPr>
          <w:rStyle w:val="HTMLCode"/>
          <w:rFonts w:ascii="Consolas" w:hAnsi="Consolas"/>
          <w:color w:val="0F2B3D"/>
          <w:sz w:val="22"/>
          <w:szCs w:val="22"/>
          <w:bdr w:val="single" w:sz="6" w:space="0" w:color="B4B9BD" w:frame="1"/>
          <w:shd w:val="clear" w:color="auto" w:fill="F7F7F8"/>
        </w:rPr>
        <w:t>_ptr</w:t>
      </w:r>
      <w:proofErr w:type="spellEnd"/>
      <w:r>
        <w:rPr>
          <w:rStyle w:val="HTMLCode"/>
          <w:rFonts w:ascii="Consolas" w:hAnsi="Consolas"/>
          <w:color w:val="0F2B3D"/>
          <w:sz w:val="22"/>
          <w:szCs w:val="22"/>
          <w:bdr w:val="single" w:sz="6" w:space="0" w:color="B4B9BD" w:frame="1"/>
          <w:shd w:val="clear" w:color="auto" w:fill="F7F7F8"/>
        </w:rPr>
        <w:t>&lt;object&gt; )</w:t>
      </w:r>
    </w:p>
    <w:p w:rsidR="008844F5" w:rsidRDefault="008844F5" w:rsidP="008844F5">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lastRenderedPageBreak/>
        <w:t>In this example, we are making a copy of the shared pointer passed to the function. In doing so, the internal reference counter within all shared pointers referring to the same heap object is incremented by one.</w:t>
      </w:r>
    </w:p>
    <w:p w:rsidR="008844F5" w:rsidRDefault="008844F5" w:rsidP="008844F5">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 xml:space="preserve">This strategy can be recommended for cases where the function needs to retain a copy of the </w:t>
      </w:r>
      <w:proofErr w:type="spellStart"/>
      <w:r>
        <w:rPr>
          <w:rFonts w:ascii="inherit" w:hAnsi="inherit" w:cs="Open Sans"/>
          <w:color w:val="4F4F4F"/>
          <w:sz w:val="23"/>
          <w:szCs w:val="23"/>
        </w:rPr>
        <w:t>shared_ptr</w:t>
      </w:r>
      <w:proofErr w:type="spellEnd"/>
      <w:r>
        <w:rPr>
          <w:rFonts w:ascii="inherit" w:hAnsi="inherit" w:cs="Open Sans"/>
          <w:color w:val="4F4F4F"/>
          <w:sz w:val="23"/>
          <w:szCs w:val="23"/>
        </w:rPr>
        <w:t xml:space="preserve"> and thus share ownership of the object. This is of interest when we need access to smart pointer functions such as the reference count or we must make sure that the object to which the shared pointer refers is not prematurely deallocated (which might happen in concurrent programming).</w:t>
      </w:r>
    </w:p>
    <w:p w:rsidR="008844F5" w:rsidRDefault="008844F5" w:rsidP="008844F5">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 xml:space="preserve">If the local scope of the function is not the </w:t>
      </w:r>
      <w:proofErr w:type="gramStart"/>
      <w:r>
        <w:rPr>
          <w:rFonts w:ascii="inherit" w:hAnsi="inherit" w:cs="Open Sans"/>
          <w:color w:val="4F4F4F"/>
          <w:sz w:val="23"/>
          <w:szCs w:val="23"/>
        </w:rPr>
        <w:t>final destination</w:t>
      </w:r>
      <w:proofErr w:type="gramEnd"/>
      <w:r>
        <w:rPr>
          <w:rFonts w:ascii="inherit" w:hAnsi="inherit" w:cs="Open Sans"/>
          <w:color w:val="4F4F4F"/>
          <w:sz w:val="23"/>
          <w:szCs w:val="23"/>
        </w:rPr>
        <w:t>, a shared pointer can also be moved, which does not increase the reference count and is thus more effective.</w:t>
      </w:r>
    </w:p>
    <w:p w:rsidR="008844F5" w:rsidRDefault="008844F5" w:rsidP="008844F5">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 xml:space="preserve">A disadvantage of using a </w:t>
      </w:r>
      <w:proofErr w:type="spellStart"/>
      <w:r>
        <w:rPr>
          <w:rFonts w:ascii="inherit" w:hAnsi="inherit" w:cs="Open Sans"/>
          <w:color w:val="4F4F4F"/>
          <w:sz w:val="23"/>
          <w:szCs w:val="23"/>
        </w:rPr>
        <w:t>shared_ptr</w:t>
      </w:r>
      <w:proofErr w:type="spellEnd"/>
      <w:r>
        <w:rPr>
          <w:rFonts w:ascii="inherit" w:hAnsi="inherit" w:cs="Open Sans"/>
          <w:color w:val="4F4F4F"/>
          <w:sz w:val="23"/>
          <w:szCs w:val="23"/>
        </w:rPr>
        <w:t xml:space="preserve"> as a function argument is that the function will be limited to using only objects that are managed by shared pointers - which limits flexibility and reusability of the code.</w:t>
      </w:r>
    </w:p>
    <w:p w:rsidR="008844F5" w:rsidRDefault="008844F5" w:rsidP="008844F5">
      <w:pPr>
        <w:pStyle w:val="Heading3"/>
        <w:spacing w:before="420" w:after="75" w:line="320" w:lineRule="atLeast"/>
        <w:textAlignment w:val="baseline"/>
        <w:rPr>
          <w:rFonts w:ascii="inherit" w:hAnsi="inherit" w:cs="Open Sans"/>
          <w:color w:val="2E3D49"/>
          <w:sz w:val="27"/>
          <w:szCs w:val="27"/>
        </w:rPr>
      </w:pPr>
      <w:r>
        <w:rPr>
          <w:rFonts w:ascii="inherit" w:hAnsi="inherit" w:cs="Open Sans"/>
          <w:color w:val="2E3D49"/>
        </w:rPr>
        <w:t xml:space="preserve">In </w:t>
      </w:r>
      <w:proofErr w:type="gramStart"/>
      <w:r>
        <w:rPr>
          <w:rFonts w:ascii="inherit" w:hAnsi="inherit" w:cs="Open Sans"/>
          <w:color w:val="2E3D49"/>
        </w:rPr>
        <w:t>And</w:t>
      </w:r>
      <w:proofErr w:type="gramEnd"/>
      <w:r>
        <w:rPr>
          <w:rFonts w:ascii="inherit" w:hAnsi="inherit" w:cs="Open Sans"/>
          <w:color w:val="2E3D49"/>
        </w:rPr>
        <w:t xml:space="preserve"> Out Again 2</w:t>
      </w:r>
    </w:p>
    <w:p w:rsidR="008844F5" w:rsidRDefault="008844F5" w:rsidP="008844F5">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As with unique pointers, the need to modify shared pointers and re-use them in the context of the caller might arise. In this case, method f) might be the right choice:</w:t>
      </w:r>
    </w:p>
    <w:p w:rsidR="008844F5" w:rsidRDefault="008844F5" w:rsidP="008844F5">
      <w:pPr>
        <w:pStyle w:val="NormalWeb"/>
        <w:spacing w:before="0" w:beforeAutospacing="0" w:after="0" w:afterAutospacing="0"/>
        <w:textAlignment w:val="baseline"/>
        <w:rPr>
          <w:rFonts w:ascii="inherit" w:hAnsi="inherit" w:cs="Open Sans"/>
          <w:color w:val="4F4F4F"/>
          <w:sz w:val="23"/>
          <w:szCs w:val="23"/>
        </w:rPr>
      </w:pPr>
      <w:r>
        <w:rPr>
          <w:rStyle w:val="HTMLCode"/>
          <w:rFonts w:ascii="Consolas" w:hAnsi="Consolas"/>
          <w:color w:val="0F2B3D"/>
          <w:sz w:val="22"/>
          <w:szCs w:val="22"/>
          <w:bdr w:val="single" w:sz="6" w:space="0" w:color="B4B9BD" w:frame="1"/>
          <w:shd w:val="clear" w:color="auto" w:fill="F7F7F8"/>
        </w:rPr>
        <w:t xml:space="preserve">void </w:t>
      </w:r>
      <w:proofErr w:type="gramStart"/>
      <w:r>
        <w:rPr>
          <w:rStyle w:val="HTMLCode"/>
          <w:rFonts w:ascii="Consolas" w:hAnsi="Consolas"/>
          <w:color w:val="0F2B3D"/>
          <w:sz w:val="22"/>
          <w:szCs w:val="22"/>
          <w:bdr w:val="single" w:sz="6" w:space="0" w:color="B4B9BD" w:frame="1"/>
          <w:shd w:val="clear" w:color="auto" w:fill="F7F7F8"/>
        </w:rPr>
        <w:t xml:space="preserve">f( </w:t>
      </w:r>
      <w:proofErr w:type="spellStart"/>
      <w:r>
        <w:rPr>
          <w:rStyle w:val="HTMLCode"/>
          <w:rFonts w:ascii="Consolas" w:hAnsi="Consolas"/>
          <w:color w:val="0F2B3D"/>
          <w:sz w:val="22"/>
          <w:szCs w:val="22"/>
          <w:bdr w:val="single" w:sz="6" w:space="0" w:color="B4B9BD" w:frame="1"/>
          <w:shd w:val="clear" w:color="auto" w:fill="F7F7F8"/>
        </w:rPr>
        <w:t>shared</w:t>
      </w:r>
      <w:proofErr w:type="gramEnd"/>
      <w:r>
        <w:rPr>
          <w:rStyle w:val="HTMLCode"/>
          <w:rFonts w:ascii="Consolas" w:hAnsi="Consolas"/>
          <w:color w:val="0F2B3D"/>
          <w:sz w:val="22"/>
          <w:szCs w:val="22"/>
          <w:bdr w:val="single" w:sz="6" w:space="0" w:color="B4B9BD" w:frame="1"/>
          <w:shd w:val="clear" w:color="auto" w:fill="F7F7F8"/>
        </w:rPr>
        <w:t>_ptr</w:t>
      </w:r>
      <w:proofErr w:type="spellEnd"/>
      <w:r>
        <w:rPr>
          <w:rStyle w:val="HTMLCode"/>
          <w:rFonts w:ascii="Consolas" w:hAnsi="Consolas"/>
          <w:color w:val="0F2B3D"/>
          <w:sz w:val="22"/>
          <w:szCs w:val="22"/>
          <w:bdr w:val="single" w:sz="6" w:space="0" w:color="B4B9BD" w:frame="1"/>
          <w:shd w:val="clear" w:color="auto" w:fill="F7F7F8"/>
        </w:rPr>
        <w:t>&lt;object&gt;&amp; );</w:t>
      </w:r>
    </w:p>
    <w:p w:rsidR="008844F5" w:rsidRDefault="008844F5" w:rsidP="008844F5">
      <w:pPr>
        <w:pStyle w:val="NormalWeb"/>
        <w:spacing w:before="0" w:beforeAutospacing="0" w:after="225" w:afterAutospacing="0"/>
        <w:textAlignment w:val="baseline"/>
        <w:rPr>
          <w:rFonts w:ascii="inherit" w:hAnsi="inherit" w:cs="Open Sans"/>
          <w:color w:val="4F4F4F"/>
          <w:sz w:val="23"/>
          <w:szCs w:val="23"/>
        </w:rPr>
      </w:pPr>
      <w:r>
        <w:rPr>
          <w:rFonts w:ascii="inherit" w:hAnsi="inherit" w:cs="Open Sans"/>
          <w:color w:val="4F4F4F"/>
          <w:sz w:val="23"/>
          <w:szCs w:val="23"/>
        </w:rPr>
        <w:t xml:space="preserve">This </w:t>
      </w:r>
      <w:proofErr w:type="gramStart"/>
      <w:r>
        <w:rPr>
          <w:rFonts w:ascii="inherit" w:hAnsi="inherit" w:cs="Open Sans"/>
          <w:color w:val="4F4F4F"/>
          <w:sz w:val="23"/>
          <w:szCs w:val="23"/>
        </w:rPr>
        <w:t>particular way</w:t>
      </w:r>
      <w:proofErr w:type="gramEnd"/>
      <w:r>
        <w:rPr>
          <w:rFonts w:ascii="inherit" w:hAnsi="inherit" w:cs="Open Sans"/>
          <w:color w:val="4F4F4F"/>
          <w:sz w:val="23"/>
          <w:szCs w:val="23"/>
        </w:rPr>
        <w:t xml:space="preserve"> of passing a shared pointer expresses that the function f will modify the pointer itself. As with method e), we will be limiting the usability of the function to cases where the object is managed by a </w:t>
      </w:r>
      <w:proofErr w:type="spellStart"/>
      <w:r>
        <w:rPr>
          <w:rFonts w:ascii="inherit" w:hAnsi="inherit" w:cs="Open Sans"/>
          <w:color w:val="4F4F4F"/>
          <w:sz w:val="23"/>
          <w:szCs w:val="23"/>
        </w:rPr>
        <w:t>shared_ptr</w:t>
      </w:r>
      <w:proofErr w:type="spellEnd"/>
      <w:r>
        <w:rPr>
          <w:rFonts w:ascii="inherit" w:hAnsi="inherit" w:cs="Open Sans"/>
          <w:color w:val="4F4F4F"/>
          <w:sz w:val="23"/>
          <w:szCs w:val="23"/>
        </w:rPr>
        <w:t xml:space="preserve"> and nothing else.</w:t>
      </w:r>
    </w:p>
    <w:p w:rsidR="008844F5" w:rsidRDefault="008844F5" w:rsidP="008844F5">
      <w:pPr>
        <w:pStyle w:val="Heading2"/>
        <w:spacing w:before="540" w:beforeAutospacing="0" w:after="75"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Last Words</w:t>
      </w:r>
    </w:p>
    <w:p w:rsidR="008844F5" w:rsidRDefault="008844F5" w:rsidP="008844F5">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The topic of smart pointers is a complex one. In this course, we have covered many basics and some of the more advanced concepts. However, for some cases there are more aspects to consider and features to use when integrating smart pointers into your code. The </w:t>
      </w:r>
      <w:hyperlink r:id="rId106" w:anchor="rsmart-smart-pointers" w:tgtFrame="_blank" w:history="1">
        <w:r>
          <w:rPr>
            <w:rStyle w:val="Hyperlink"/>
            <w:rFonts w:ascii="inherit" w:hAnsi="inherit" w:cs="Open Sans"/>
            <w:b/>
            <w:bCs/>
            <w:color w:val="02B3E4"/>
            <w:sz w:val="23"/>
            <w:szCs w:val="23"/>
            <w:bdr w:val="none" w:sz="0" w:space="0" w:color="auto" w:frame="1"/>
          </w:rPr>
          <w:t>full set of smart pointer rules</w:t>
        </w:r>
      </w:hyperlink>
      <w:r>
        <w:rPr>
          <w:rFonts w:ascii="inherit" w:hAnsi="inherit" w:cs="Open Sans"/>
          <w:color w:val="4F4F4F"/>
          <w:sz w:val="23"/>
          <w:szCs w:val="23"/>
        </w:rPr>
        <w:t> in the C++ guidelines is a good start to dig deeper into one of the most powerful features of modern C++.</w:t>
      </w:r>
    </w:p>
    <w:p w:rsidR="008844F5" w:rsidRDefault="008844F5" w:rsidP="008844F5">
      <w:pPr>
        <w:pStyle w:val="Heading2"/>
        <w:spacing w:before="540" w:beforeAutospacing="0" w:after="0" w:afterAutospacing="0" w:line="320" w:lineRule="atLeast"/>
        <w:textAlignment w:val="baseline"/>
        <w:rPr>
          <w:rFonts w:ascii="inherit" w:hAnsi="inherit" w:cs="Open Sans"/>
          <w:color w:val="2E3D49"/>
          <w:sz w:val="30"/>
          <w:szCs w:val="30"/>
        </w:rPr>
      </w:pPr>
      <w:r>
        <w:rPr>
          <w:rFonts w:ascii="inherit" w:hAnsi="inherit" w:cs="Open Sans"/>
          <w:color w:val="2E3D49"/>
          <w:sz w:val="30"/>
          <w:szCs w:val="30"/>
        </w:rPr>
        <w:t>Outro</w:t>
      </w:r>
    </w:p>
    <w:p w:rsidR="008844F5" w:rsidRDefault="00A34314" w:rsidP="008844F5">
      <w:hyperlink r:id="rId107" w:history="1">
        <w:r w:rsidR="008844F5" w:rsidRPr="00051CBF">
          <w:rPr>
            <w:rStyle w:val="Hyperlink"/>
          </w:rPr>
          <w:t>https://youtu.be/cNqv8RqbuVM</w:t>
        </w:r>
      </w:hyperlink>
    </w:p>
    <w:p w:rsidR="008844F5" w:rsidRDefault="008844F5" w:rsidP="008844F5"/>
    <w:p w:rsidR="00531B18" w:rsidRDefault="00531B18" w:rsidP="00531B18">
      <w:pPr>
        <w:pStyle w:val="ListParagraph"/>
        <w:numPr>
          <w:ilvl w:val="0"/>
          <w:numId w:val="2"/>
        </w:numPr>
      </w:pPr>
      <w:r>
        <w:t>Bjarne on Importance of Scope</w:t>
      </w:r>
    </w:p>
    <w:p w:rsidR="00447B3B" w:rsidRDefault="00A34314" w:rsidP="00447B3B">
      <w:pPr>
        <w:pStyle w:val="ListParagraph"/>
      </w:pPr>
      <w:hyperlink r:id="rId108" w:history="1">
        <w:r w:rsidR="00447B3B" w:rsidRPr="00051CBF">
          <w:rPr>
            <w:rStyle w:val="Hyperlink"/>
          </w:rPr>
          <w:t>https://youtu.be/-k9C4fD1lx4</w:t>
        </w:r>
      </w:hyperlink>
    </w:p>
    <w:p w:rsidR="00447B3B" w:rsidRDefault="00447B3B">
      <w:r>
        <w:br w:type="page"/>
      </w:r>
    </w:p>
    <w:p w:rsidR="002E411E" w:rsidRDefault="002E411E">
      <w:r>
        <w:rPr>
          <w:noProof/>
        </w:rPr>
        <w:lastRenderedPageBreak/>
        <w:drawing>
          <wp:inline distT="0" distB="0" distL="0" distR="0" wp14:anchorId="116B8884" wp14:editId="398C2C99">
            <wp:extent cx="2857500" cy="4352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57500" cy="4352925"/>
                    </a:xfrm>
                    <a:prstGeom prst="rect">
                      <a:avLst/>
                    </a:prstGeom>
                  </pic:spPr>
                </pic:pic>
              </a:graphicData>
            </a:graphic>
          </wp:inline>
        </w:drawing>
      </w:r>
      <w:r>
        <w:t xml:space="preserve"> </w:t>
      </w:r>
      <w:r>
        <w:rPr>
          <w:noProof/>
        </w:rPr>
        <w:drawing>
          <wp:inline distT="0" distB="0" distL="0" distR="0" wp14:anchorId="57A55057" wp14:editId="35971472">
            <wp:extent cx="2895600" cy="2409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95600" cy="2409825"/>
                    </a:xfrm>
                    <a:prstGeom prst="rect">
                      <a:avLst/>
                    </a:prstGeom>
                  </pic:spPr>
                </pic:pic>
              </a:graphicData>
            </a:graphic>
          </wp:inline>
        </w:drawing>
      </w:r>
    </w:p>
    <w:p w:rsidR="002E411E" w:rsidRDefault="002E411E" w:rsidP="002E411E">
      <w:pPr>
        <w:pStyle w:val="ListParagraph"/>
        <w:numPr>
          <w:ilvl w:val="0"/>
          <w:numId w:val="1"/>
        </w:numPr>
      </w:pPr>
      <w:r>
        <w:t>Introduction</w:t>
      </w:r>
    </w:p>
    <w:p w:rsidR="00186F9E" w:rsidRDefault="00A34314" w:rsidP="00186F9E">
      <w:pPr>
        <w:pStyle w:val="ListParagraph"/>
      </w:pPr>
      <w:hyperlink r:id="rId111" w:history="1">
        <w:r w:rsidR="00186F9E" w:rsidRPr="00051CBF">
          <w:rPr>
            <w:rStyle w:val="Hyperlink"/>
          </w:rPr>
          <w:t>https://youtu.be/O37QD8JUPTE</w:t>
        </w:r>
      </w:hyperlink>
    </w:p>
    <w:p w:rsidR="00186F9E" w:rsidRPr="00186F9E" w:rsidRDefault="00186F9E" w:rsidP="00186F9E">
      <w:pPr>
        <w:shd w:val="clear" w:color="auto" w:fill="FFFFFF"/>
        <w:spacing w:before="540" w:after="75" w:line="320" w:lineRule="atLeast"/>
        <w:textAlignment w:val="baseline"/>
        <w:outlineLvl w:val="1"/>
        <w:rPr>
          <w:rFonts w:ascii="Open Sans" w:eastAsia="Times New Roman" w:hAnsi="Open Sans" w:cs="Open Sans"/>
          <w:b/>
          <w:bCs/>
          <w:color w:val="2E3D49"/>
          <w:sz w:val="30"/>
          <w:szCs w:val="30"/>
        </w:rPr>
      </w:pPr>
      <w:r w:rsidRPr="00186F9E">
        <w:rPr>
          <w:rFonts w:ascii="Open Sans" w:eastAsia="Times New Roman" w:hAnsi="Open Sans" w:cs="Open Sans"/>
          <w:b/>
          <w:bCs/>
          <w:color w:val="2E3D49"/>
          <w:sz w:val="30"/>
          <w:szCs w:val="30"/>
        </w:rPr>
        <w:t>Project Introduction Summary</w:t>
      </w:r>
    </w:p>
    <w:p w:rsidR="00186F9E" w:rsidRPr="00186F9E" w:rsidRDefault="00186F9E" w:rsidP="00186F9E">
      <w:pPr>
        <w:shd w:val="clear" w:color="auto" w:fill="FFFFFF"/>
        <w:spacing w:after="0" w:line="240" w:lineRule="auto"/>
        <w:textAlignment w:val="baseline"/>
        <w:rPr>
          <w:rFonts w:ascii="Open Sans" w:eastAsia="Times New Roman" w:hAnsi="Open Sans" w:cs="Open Sans"/>
          <w:color w:val="4F4F4F"/>
          <w:sz w:val="24"/>
          <w:szCs w:val="24"/>
        </w:rPr>
      </w:pPr>
      <w:proofErr w:type="gramStart"/>
      <w:r w:rsidRPr="00186F9E">
        <w:rPr>
          <w:rFonts w:ascii="inherit" w:eastAsia="Times New Roman" w:hAnsi="inherit" w:cs="Open Sans"/>
          <w:b/>
          <w:bCs/>
          <w:color w:val="4F4F4F"/>
          <w:sz w:val="24"/>
          <w:szCs w:val="24"/>
          <w:bdr w:val="none" w:sz="0" w:space="0" w:color="auto" w:frame="1"/>
        </w:rPr>
        <w:t>Purpose</w:t>
      </w:r>
      <w:r w:rsidRPr="00186F9E">
        <w:rPr>
          <w:rFonts w:ascii="Open Sans" w:eastAsia="Times New Roman" w:hAnsi="Open Sans" w:cs="Open Sans"/>
          <w:color w:val="4F4F4F"/>
          <w:sz w:val="24"/>
          <w:szCs w:val="24"/>
        </w:rPr>
        <w:t> :</w:t>
      </w:r>
      <w:proofErr w:type="gramEnd"/>
      <w:r w:rsidRPr="00186F9E">
        <w:rPr>
          <w:rFonts w:ascii="Open Sans" w:eastAsia="Times New Roman" w:hAnsi="Open Sans" w:cs="Open Sans"/>
          <w:color w:val="4F4F4F"/>
          <w:sz w:val="24"/>
          <w:szCs w:val="24"/>
        </w:rPr>
        <w:t xml:space="preserve"> In this project you will analyze and modify an existing </w:t>
      </w:r>
      <w:proofErr w:type="spellStart"/>
      <w:r w:rsidRPr="00186F9E">
        <w:rPr>
          <w:rFonts w:ascii="Open Sans" w:eastAsia="Times New Roman" w:hAnsi="Open Sans" w:cs="Open Sans"/>
          <w:color w:val="4F4F4F"/>
          <w:sz w:val="24"/>
          <w:szCs w:val="24"/>
        </w:rPr>
        <w:t>ChatBot</w:t>
      </w:r>
      <w:proofErr w:type="spellEnd"/>
      <w:r w:rsidRPr="00186F9E">
        <w:rPr>
          <w:rFonts w:ascii="Open Sans" w:eastAsia="Times New Roman" w:hAnsi="Open Sans" w:cs="Open Sans"/>
          <w:color w:val="4F4F4F"/>
          <w:sz w:val="24"/>
          <w:szCs w:val="24"/>
        </w:rPr>
        <w:t xml:space="preserve"> program, which is able to discuss some memory management topics based on the content of a knowledge base. The program can be executed and works as intended. However, no advanced concepts as discussed in this course have been used. There are no smart pointers, no move semantics and not much thought has been given on ownership and on memory allocation.</w:t>
      </w:r>
    </w:p>
    <w:p w:rsidR="00186F9E" w:rsidRPr="00186F9E" w:rsidRDefault="00186F9E" w:rsidP="00186F9E">
      <w:pPr>
        <w:shd w:val="clear" w:color="auto" w:fill="FFFFFF"/>
        <w:spacing w:after="0" w:line="240" w:lineRule="auto"/>
        <w:textAlignment w:val="baseline"/>
        <w:rPr>
          <w:rFonts w:ascii="Open Sans" w:eastAsia="Times New Roman" w:hAnsi="Open Sans" w:cs="Open Sans"/>
          <w:color w:val="4F4F4F"/>
          <w:sz w:val="24"/>
          <w:szCs w:val="24"/>
        </w:rPr>
      </w:pPr>
      <w:r w:rsidRPr="00186F9E">
        <w:rPr>
          <w:rFonts w:ascii="inherit" w:eastAsia="Times New Roman" w:hAnsi="inherit" w:cs="Open Sans"/>
          <w:b/>
          <w:bCs/>
          <w:color w:val="4F4F4F"/>
          <w:sz w:val="24"/>
          <w:szCs w:val="24"/>
          <w:bdr w:val="none" w:sz="0" w:space="0" w:color="auto" w:frame="1"/>
        </w:rPr>
        <w:t xml:space="preserve">Your </w:t>
      </w:r>
      <w:proofErr w:type="gramStart"/>
      <w:r w:rsidRPr="00186F9E">
        <w:rPr>
          <w:rFonts w:ascii="inherit" w:eastAsia="Times New Roman" w:hAnsi="inherit" w:cs="Open Sans"/>
          <w:b/>
          <w:bCs/>
          <w:color w:val="4F4F4F"/>
          <w:sz w:val="24"/>
          <w:szCs w:val="24"/>
          <w:bdr w:val="none" w:sz="0" w:space="0" w:color="auto" w:frame="1"/>
        </w:rPr>
        <w:t>task</w:t>
      </w:r>
      <w:r w:rsidRPr="00186F9E">
        <w:rPr>
          <w:rFonts w:ascii="Open Sans" w:eastAsia="Times New Roman" w:hAnsi="Open Sans" w:cs="Open Sans"/>
          <w:color w:val="4F4F4F"/>
          <w:sz w:val="24"/>
          <w:szCs w:val="24"/>
        </w:rPr>
        <w:t> :</w:t>
      </w:r>
      <w:proofErr w:type="gramEnd"/>
      <w:r w:rsidRPr="00186F9E">
        <w:rPr>
          <w:rFonts w:ascii="Open Sans" w:eastAsia="Times New Roman" w:hAnsi="Open Sans" w:cs="Open Sans"/>
          <w:color w:val="4F4F4F"/>
          <w:sz w:val="24"/>
          <w:szCs w:val="24"/>
        </w:rPr>
        <w:t xml:space="preserve"> Use the course knowledge to optimize the </w:t>
      </w:r>
      <w:proofErr w:type="spellStart"/>
      <w:r w:rsidRPr="00186F9E">
        <w:rPr>
          <w:rFonts w:ascii="Open Sans" w:eastAsia="Times New Roman" w:hAnsi="Open Sans" w:cs="Open Sans"/>
          <w:color w:val="4F4F4F"/>
          <w:sz w:val="24"/>
          <w:szCs w:val="24"/>
        </w:rPr>
        <w:t>ChatBot</w:t>
      </w:r>
      <w:proofErr w:type="spellEnd"/>
      <w:r w:rsidRPr="00186F9E">
        <w:rPr>
          <w:rFonts w:ascii="Open Sans" w:eastAsia="Times New Roman" w:hAnsi="Open Sans" w:cs="Open Sans"/>
          <w:color w:val="4F4F4F"/>
          <w:sz w:val="24"/>
          <w:szCs w:val="24"/>
        </w:rPr>
        <w:t xml:space="preserve"> program from a memory management perspective. There is a total of five tasks to be completed.</w:t>
      </w:r>
    </w:p>
    <w:p w:rsidR="00186F9E" w:rsidRPr="00186F9E" w:rsidRDefault="00186F9E" w:rsidP="00186F9E">
      <w:pPr>
        <w:shd w:val="clear" w:color="auto" w:fill="FFFFFF"/>
        <w:spacing w:after="0" w:line="240" w:lineRule="auto"/>
        <w:textAlignment w:val="baseline"/>
        <w:rPr>
          <w:rFonts w:ascii="Open Sans" w:eastAsia="Times New Roman" w:hAnsi="Open Sans" w:cs="Open Sans"/>
          <w:color w:val="4F4F4F"/>
          <w:sz w:val="24"/>
          <w:szCs w:val="24"/>
        </w:rPr>
      </w:pPr>
      <w:r w:rsidRPr="00186F9E">
        <w:rPr>
          <w:rFonts w:ascii="Open Sans" w:eastAsia="Times New Roman" w:hAnsi="Open Sans" w:cs="Open Sans"/>
          <w:color w:val="4F4F4F"/>
          <w:sz w:val="24"/>
          <w:szCs w:val="24"/>
        </w:rPr>
        <w:t>You can find the GitHub repo for the project </w:t>
      </w:r>
      <w:hyperlink r:id="rId112" w:tgtFrame="_blank" w:history="1">
        <w:r w:rsidRPr="00186F9E">
          <w:rPr>
            <w:rFonts w:ascii="inherit" w:eastAsia="Times New Roman" w:hAnsi="inherit" w:cs="Open Sans"/>
            <w:b/>
            <w:bCs/>
            <w:color w:val="02B3E4"/>
            <w:sz w:val="24"/>
            <w:szCs w:val="24"/>
            <w:u w:val="single"/>
            <w:bdr w:val="none" w:sz="0" w:space="0" w:color="auto" w:frame="1"/>
          </w:rPr>
          <w:t>here</w:t>
        </w:r>
      </w:hyperlink>
      <w:r w:rsidRPr="00186F9E">
        <w:rPr>
          <w:rFonts w:ascii="Open Sans" w:eastAsia="Times New Roman" w:hAnsi="Open Sans" w:cs="Open Sans"/>
          <w:color w:val="4F4F4F"/>
          <w:sz w:val="24"/>
          <w:szCs w:val="24"/>
        </w:rPr>
        <w:t>. The rubric for the project can be found </w:t>
      </w:r>
      <w:hyperlink r:id="rId113" w:anchor="!/rubrics/2687/view" w:tgtFrame="_blank" w:history="1">
        <w:r w:rsidRPr="00186F9E">
          <w:rPr>
            <w:rFonts w:ascii="inherit" w:eastAsia="Times New Roman" w:hAnsi="inherit" w:cs="Open Sans"/>
            <w:b/>
            <w:bCs/>
            <w:color w:val="02B3E4"/>
            <w:sz w:val="24"/>
            <w:szCs w:val="24"/>
            <w:u w:val="single"/>
            <w:bdr w:val="none" w:sz="0" w:space="0" w:color="auto" w:frame="1"/>
          </w:rPr>
          <w:t>here</w:t>
        </w:r>
      </w:hyperlink>
      <w:r w:rsidRPr="00186F9E">
        <w:rPr>
          <w:rFonts w:ascii="Open Sans" w:eastAsia="Times New Roman" w:hAnsi="Open Sans" w:cs="Open Sans"/>
          <w:color w:val="4F4F4F"/>
          <w:sz w:val="24"/>
          <w:szCs w:val="24"/>
        </w:rPr>
        <w:t>.</w:t>
      </w:r>
    </w:p>
    <w:p w:rsidR="00186F9E" w:rsidRDefault="00A34314" w:rsidP="00186F9E">
      <w:hyperlink r:id="rId114" w:history="1">
        <w:r w:rsidR="00186F9E">
          <w:rPr>
            <w:rStyle w:val="Hyperlink"/>
          </w:rPr>
          <w:t>https://github.com/udacity/CppND-Memory-Management-Chatbot</w:t>
        </w:r>
      </w:hyperlink>
    </w:p>
    <w:p w:rsidR="00186F9E" w:rsidRDefault="00A34314" w:rsidP="00186F9E">
      <w:hyperlink r:id="rId115" w:anchor="!/rubrics/2687/view" w:history="1">
        <w:r w:rsidR="00186F9E">
          <w:rPr>
            <w:rStyle w:val="Hyperlink"/>
          </w:rPr>
          <w:t>https://review.udacity.com/#!/rubrics/2687/view</w:t>
        </w:r>
      </w:hyperlink>
    </w:p>
    <w:p w:rsidR="00186F9E" w:rsidRDefault="00186F9E" w:rsidP="00186F9E"/>
    <w:p w:rsidR="002E411E" w:rsidRDefault="002E411E" w:rsidP="002E411E">
      <w:pPr>
        <w:pStyle w:val="ListParagraph"/>
        <w:numPr>
          <w:ilvl w:val="0"/>
          <w:numId w:val="1"/>
        </w:numPr>
      </w:pPr>
      <w:r>
        <w:t>Program Schematic</w:t>
      </w:r>
    </w:p>
    <w:p w:rsidR="00186F9E" w:rsidRDefault="00A34314" w:rsidP="00186F9E">
      <w:pPr>
        <w:pStyle w:val="ListParagraph"/>
      </w:pPr>
      <w:hyperlink r:id="rId116" w:history="1">
        <w:r w:rsidR="00186F9E" w:rsidRPr="00051CBF">
          <w:rPr>
            <w:rStyle w:val="Hyperlink"/>
          </w:rPr>
          <w:t>https://youtu.be/NIqbxtZ7L6Q</w:t>
        </w:r>
      </w:hyperlink>
    </w:p>
    <w:p w:rsidR="00186F9E" w:rsidRDefault="00A34314" w:rsidP="00186F9E">
      <w:pPr>
        <w:pStyle w:val="ListParagraph"/>
      </w:pPr>
      <w:hyperlink r:id="rId117" w:history="1">
        <w:r w:rsidR="00186F9E" w:rsidRPr="00051CBF">
          <w:rPr>
            <w:rStyle w:val="Hyperlink"/>
          </w:rPr>
          <w:t>https://youtu.be/XGJIwDYU_ao</w:t>
        </w:r>
      </w:hyperlink>
    </w:p>
    <w:p w:rsidR="00186F9E" w:rsidRPr="00186F9E" w:rsidRDefault="00186F9E" w:rsidP="00186F9E">
      <w:pPr>
        <w:rPr>
          <w:rFonts w:ascii="Open Sans" w:eastAsia="Times New Roman" w:hAnsi="Open Sans" w:cs="Open Sans"/>
          <w:b/>
          <w:bCs/>
          <w:color w:val="2E3D49"/>
          <w:sz w:val="30"/>
          <w:szCs w:val="30"/>
        </w:rPr>
      </w:pPr>
      <w:r w:rsidRPr="00186F9E">
        <w:rPr>
          <w:rFonts w:ascii="Open Sans" w:eastAsia="Times New Roman" w:hAnsi="Open Sans" w:cs="Open Sans"/>
          <w:b/>
          <w:bCs/>
          <w:color w:val="2E3D49"/>
          <w:sz w:val="30"/>
          <w:szCs w:val="30"/>
        </w:rPr>
        <w:t>Program Schematics</w:t>
      </w:r>
    </w:p>
    <w:p w:rsidR="00186F9E" w:rsidRPr="00186F9E" w:rsidRDefault="00186F9E" w:rsidP="00186F9E">
      <w:pPr>
        <w:shd w:val="clear" w:color="auto" w:fill="FFFFFF"/>
        <w:spacing w:after="0" w:line="240" w:lineRule="auto"/>
        <w:textAlignment w:val="baseline"/>
        <w:rPr>
          <w:rStyle w:val="Hyperlink"/>
          <w:rFonts w:ascii="Open Sans" w:eastAsia="Times New Roman" w:hAnsi="Open Sans" w:cs="Open Sans"/>
          <w:color w:val="4F4F4F"/>
          <w:sz w:val="24"/>
          <w:szCs w:val="24"/>
          <w:u w:val="none"/>
        </w:rPr>
      </w:pPr>
      <w:r w:rsidRPr="00186F9E">
        <w:rPr>
          <w:rFonts w:ascii="Open Sans" w:eastAsia="Times New Roman" w:hAnsi="Open Sans" w:cs="Open Sans"/>
          <w:color w:val="4F4F4F"/>
          <w:sz w:val="24"/>
          <w:szCs w:val="24"/>
        </w:rPr>
        <w:t>Below are the program schematics from the two screencasts above. You may want to download and save these for future reference as you are working on the code.</w:t>
      </w:r>
      <w:r>
        <w:rPr>
          <w:rFonts w:ascii="inherit" w:hAnsi="inherit" w:cs="Open Sans"/>
          <w:color w:val="4F4F4F"/>
          <w:sz w:val="23"/>
          <w:szCs w:val="23"/>
        </w:rPr>
        <w:fldChar w:fldCharType="begin"/>
      </w:r>
      <w:r>
        <w:rPr>
          <w:rFonts w:ascii="inherit" w:hAnsi="inherit" w:cs="Open Sans"/>
          <w:color w:val="4F4F4F"/>
          <w:sz w:val="23"/>
          <w:szCs w:val="23"/>
        </w:rPr>
        <w:instrText xml:space="preserve"> HYPERLINK "https://classroom.udacity.com/nanodegrees/nd213/parts/789a1625-9b09-4615-9210-ddbc12e9247b/modules/b2145e6c-f349-4071-b1a5-682cda25eba8/lessons/3539e7bf-3b7c-4397-b77b-1b9842c897c6/concepts/7e1b9b1b-daf7-45e4-97d2-9f01ba82d363" </w:instrText>
      </w:r>
      <w:r>
        <w:rPr>
          <w:rFonts w:ascii="inherit" w:hAnsi="inherit" w:cs="Open Sans"/>
          <w:color w:val="4F4F4F"/>
          <w:sz w:val="23"/>
          <w:szCs w:val="23"/>
        </w:rPr>
        <w:fldChar w:fldCharType="separate"/>
      </w:r>
    </w:p>
    <w:p w:rsidR="00186F9E" w:rsidRDefault="00186F9E" w:rsidP="00186F9E">
      <w:pPr>
        <w:spacing w:line="320" w:lineRule="atLeast"/>
        <w:jc w:val="center"/>
        <w:textAlignment w:val="baseline"/>
      </w:pPr>
      <w:r>
        <w:rPr>
          <w:rFonts w:ascii="inherit" w:hAnsi="inherit" w:cs="Open Sans"/>
          <w:b/>
          <w:bCs/>
          <w:noProof/>
          <w:color w:val="02B3E4"/>
          <w:sz w:val="23"/>
          <w:szCs w:val="23"/>
          <w:bdr w:val="none" w:sz="0" w:space="0" w:color="auto" w:frame="1"/>
        </w:rPr>
        <w:drawing>
          <wp:inline distT="0" distB="0" distL="0" distR="0">
            <wp:extent cx="4994694" cy="2808448"/>
            <wp:effectExtent l="0" t="0" r="0" b="0"/>
            <wp:docPr id="8" name="Picture 8" descr="https://video.udacity-data.com/topher/2019/September/5d89637f_udacity-memory-management-final-project.pptx-1/udacity-memory-management-final-project.pptx-1.pn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deo.udacity-data.com/topher/2019/September/5d89637f_udacity-memory-management-final-project.pptx-1/udacity-memory-management-final-project.pptx-1.png">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02613" cy="2812901"/>
                    </a:xfrm>
                    <a:prstGeom prst="rect">
                      <a:avLst/>
                    </a:prstGeom>
                    <a:noFill/>
                    <a:ln>
                      <a:noFill/>
                    </a:ln>
                  </pic:spPr>
                </pic:pic>
              </a:graphicData>
            </a:graphic>
          </wp:inline>
        </w:drawing>
      </w:r>
    </w:p>
    <w:p w:rsidR="00186F9E" w:rsidRDefault="00186F9E" w:rsidP="00186F9E">
      <w:pPr>
        <w:spacing w:line="320" w:lineRule="atLeast"/>
        <w:textAlignment w:val="baseline"/>
        <w:rPr>
          <w:rStyle w:val="Hyperlink"/>
          <w:b/>
          <w:bCs/>
          <w:color w:val="2E3D49"/>
          <w:u w:val="none"/>
          <w:bdr w:val="none" w:sz="0" w:space="0" w:color="auto" w:frame="1"/>
        </w:rPr>
      </w:pPr>
      <w:r>
        <w:rPr>
          <w:rFonts w:ascii="inherit" w:hAnsi="inherit" w:cs="Open Sans"/>
          <w:color w:val="4F4F4F"/>
          <w:sz w:val="23"/>
          <w:szCs w:val="23"/>
        </w:rPr>
        <w:fldChar w:fldCharType="end"/>
      </w:r>
      <w:r>
        <w:rPr>
          <w:rFonts w:ascii="inherit" w:hAnsi="inherit" w:cs="Open Sans"/>
          <w:color w:val="4F4F4F"/>
          <w:sz w:val="23"/>
          <w:szCs w:val="23"/>
        </w:rPr>
        <w:fldChar w:fldCharType="begin"/>
      </w:r>
      <w:r>
        <w:rPr>
          <w:rFonts w:ascii="inherit" w:hAnsi="inherit" w:cs="Open Sans"/>
          <w:color w:val="4F4F4F"/>
          <w:sz w:val="23"/>
          <w:szCs w:val="23"/>
        </w:rPr>
        <w:instrText xml:space="preserve"> HYPERLINK "https://classroom.udacity.com/nanodegrees/nd213/parts/789a1625-9b09-4615-9210-ddbc12e9247b/modules/b2145e6c-f349-4071-b1a5-682cda25eba8/lessons/3539e7bf-3b7c-4397-b77b-1b9842c897c6/concepts/7e1b9b1b-daf7-45e4-97d2-9f01ba82d363" </w:instrText>
      </w:r>
      <w:r>
        <w:rPr>
          <w:rFonts w:ascii="inherit" w:hAnsi="inherit" w:cs="Open Sans"/>
          <w:color w:val="4F4F4F"/>
          <w:sz w:val="23"/>
          <w:szCs w:val="23"/>
        </w:rPr>
        <w:fldChar w:fldCharType="separate"/>
      </w:r>
    </w:p>
    <w:p w:rsidR="00186F9E" w:rsidRDefault="00186F9E" w:rsidP="00186F9E">
      <w:pPr>
        <w:spacing w:line="320" w:lineRule="atLeast"/>
        <w:jc w:val="center"/>
        <w:textAlignment w:val="baseline"/>
      </w:pPr>
      <w:r>
        <w:rPr>
          <w:rFonts w:ascii="inherit" w:hAnsi="inherit" w:cs="Open Sans"/>
          <w:b/>
          <w:bCs/>
          <w:noProof/>
          <w:color w:val="2E3D49"/>
          <w:sz w:val="23"/>
          <w:szCs w:val="23"/>
          <w:bdr w:val="none" w:sz="0" w:space="0" w:color="auto" w:frame="1"/>
        </w:rPr>
        <w:drawing>
          <wp:inline distT="0" distB="0" distL="0" distR="0">
            <wp:extent cx="5077454" cy="2854984"/>
            <wp:effectExtent l="0" t="0" r="9525" b="2540"/>
            <wp:docPr id="7" name="Picture 7" descr="https://video.udacity-data.com/topher/2019/September/5d89638a_udacity-memory-management-final-project.pptx-2/udacity-memory-management-final-project.pptx-2.png">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video.udacity-data.com/topher/2019/September/5d89638a_udacity-memory-management-final-project.pptx-2/udacity-memory-management-final-project.pptx-2.png">
                      <a:hlinkClick r:id="rId118"/>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16129" cy="2876730"/>
                    </a:xfrm>
                    <a:prstGeom prst="rect">
                      <a:avLst/>
                    </a:prstGeom>
                    <a:noFill/>
                    <a:ln>
                      <a:noFill/>
                    </a:ln>
                  </pic:spPr>
                </pic:pic>
              </a:graphicData>
            </a:graphic>
          </wp:inline>
        </w:drawing>
      </w:r>
    </w:p>
    <w:p w:rsidR="00186F9E" w:rsidRDefault="00186F9E" w:rsidP="00186F9E">
      <w:pPr>
        <w:spacing w:line="320" w:lineRule="atLeast"/>
        <w:textAlignment w:val="baseline"/>
      </w:pPr>
      <w:r>
        <w:rPr>
          <w:rFonts w:ascii="inherit" w:hAnsi="inherit" w:cs="Open Sans"/>
          <w:color w:val="4F4F4F"/>
          <w:sz w:val="23"/>
          <w:szCs w:val="23"/>
        </w:rPr>
        <w:fldChar w:fldCharType="end"/>
      </w:r>
    </w:p>
    <w:p w:rsidR="002E411E" w:rsidRDefault="002E411E" w:rsidP="002E411E">
      <w:pPr>
        <w:pStyle w:val="ListParagraph"/>
        <w:numPr>
          <w:ilvl w:val="0"/>
          <w:numId w:val="1"/>
        </w:numPr>
      </w:pPr>
      <w:proofErr w:type="spellStart"/>
      <w:r>
        <w:lastRenderedPageBreak/>
        <w:t>Membot</w:t>
      </w:r>
      <w:proofErr w:type="spellEnd"/>
      <w:r>
        <w:t xml:space="preserve"> Knowledge Base</w:t>
      </w:r>
    </w:p>
    <w:p w:rsidR="00186F9E" w:rsidRDefault="00A34314" w:rsidP="00186F9E">
      <w:pPr>
        <w:pStyle w:val="ListParagraph"/>
      </w:pPr>
      <w:hyperlink r:id="rId121" w:history="1">
        <w:r w:rsidR="00186F9E" w:rsidRPr="00051CBF">
          <w:rPr>
            <w:rStyle w:val="Hyperlink"/>
          </w:rPr>
          <w:t>https://youtu.be/dN0_QDto4Cc</w:t>
        </w:r>
      </w:hyperlink>
    </w:p>
    <w:p w:rsidR="00186F9E" w:rsidRDefault="00186F9E" w:rsidP="00186F9E">
      <w:pPr>
        <w:pStyle w:val="ListParagraph"/>
      </w:pPr>
    </w:p>
    <w:p w:rsidR="002E411E" w:rsidRDefault="002E411E" w:rsidP="002E411E">
      <w:pPr>
        <w:pStyle w:val="ListParagraph"/>
        <w:numPr>
          <w:ilvl w:val="0"/>
          <w:numId w:val="1"/>
        </w:numPr>
      </w:pPr>
      <w:r>
        <w:t>Project Tasks Overview</w:t>
      </w:r>
    </w:p>
    <w:p w:rsidR="00186F9E" w:rsidRDefault="00A34314" w:rsidP="00186F9E">
      <w:pPr>
        <w:pStyle w:val="ListParagraph"/>
      </w:pPr>
      <w:hyperlink r:id="rId122" w:history="1">
        <w:r w:rsidR="00186F9E" w:rsidRPr="00051CBF">
          <w:rPr>
            <w:rStyle w:val="Hyperlink"/>
          </w:rPr>
          <w:t>https://youtu.be/wY9Lyreewsk</w:t>
        </w:r>
      </w:hyperlink>
    </w:p>
    <w:p w:rsidR="00186F9E" w:rsidRDefault="00186F9E" w:rsidP="00186F9E">
      <w:pPr>
        <w:pStyle w:val="ListParagraph"/>
        <w:rPr>
          <w:rFonts w:ascii="Open Sans" w:hAnsi="Open Sans" w:cs="Open Sans"/>
          <w:color w:val="4F4F4F"/>
          <w:shd w:val="clear" w:color="auto" w:fill="FFFFFF"/>
        </w:rPr>
      </w:pPr>
      <w:r>
        <w:rPr>
          <w:rFonts w:ascii="Open Sans" w:hAnsi="Open Sans" w:cs="Open Sans"/>
          <w:color w:val="4F4F4F"/>
          <w:shd w:val="clear" w:color="auto" w:fill="FFFFFF"/>
        </w:rPr>
        <w:t xml:space="preserve">There will be a more detailed discussion of each of these tasks coming up, but first, we will discuss each of the files in the </w:t>
      </w:r>
      <w:proofErr w:type="spellStart"/>
      <w:r>
        <w:rPr>
          <w:rFonts w:ascii="Open Sans" w:hAnsi="Open Sans" w:cs="Open Sans"/>
          <w:color w:val="4F4F4F"/>
          <w:shd w:val="clear" w:color="auto" w:fill="FFFFFF"/>
        </w:rPr>
        <w:t>Membot</w:t>
      </w:r>
      <w:proofErr w:type="spellEnd"/>
      <w:r>
        <w:rPr>
          <w:rFonts w:ascii="Open Sans" w:hAnsi="Open Sans" w:cs="Open Sans"/>
          <w:color w:val="4F4F4F"/>
          <w:shd w:val="clear" w:color="auto" w:fill="FFFFFF"/>
        </w:rPr>
        <w:t xml:space="preserve"> source code.</w:t>
      </w:r>
    </w:p>
    <w:p w:rsidR="00186F9E" w:rsidRDefault="00186F9E" w:rsidP="00186F9E">
      <w:pPr>
        <w:pStyle w:val="ListParagraph"/>
      </w:pPr>
    </w:p>
    <w:p w:rsidR="00186F9E" w:rsidRDefault="002E411E" w:rsidP="00186F9E">
      <w:pPr>
        <w:pStyle w:val="ListParagraph"/>
        <w:numPr>
          <w:ilvl w:val="0"/>
          <w:numId w:val="1"/>
        </w:numPr>
      </w:pPr>
      <w:r>
        <w:t>Code Walkthrough</w:t>
      </w:r>
    </w:p>
    <w:p w:rsidR="00186F9E" w:rsidRPr="00186F9E" w:rsidRDefault="00186F9E" w:rsidP="00186F9E">
      <w:r w:rsidRPr="00186F9E">
        <w:rPr>
          <w:rFonts w:ascii="inherit" w:hAnsi="inherit" w:cs="Open Sans"/>
          <w:color w:val="2E3D49"/>
          <w:sz w:val="36"/>
          <w:szCs w:val="36"/>
        </w:rPr>
        <w:t>Code Walkthrough</w:t>
      </w:r>
    </w:p>
    <w:p w:rsidR="00186F9E" w:rsidRDefault="00186F9E" w:rsidP="00186F9E">
      <w:pPr>
        <w:pStyle w:val="NormalWeb"/>
        <w:spacing w:before="0" w:beforeAutospacing="0" w:after="0" w:afterAutospacing="0"/>
        <w:textAlignment w:val="baseline"/>
        <w:rPr>
          <w:rFonts w:ascii="inherit" w:hAnsi="inherit" w:cs="Open Sans"/>
          <w:color w:val="4F4F4F"/>
          <w:sz w:val="23"/>
          <w:szCs w:val="23"/>
        </w:rPr>
      </w:pPr>
      <w:r>
        <w:rPr>
          <w:rFonts w:ascii="inherit" w:hAnsi="inherit" w:cs="Open Sans"/>
          <w:color w:val="4F4F4F"/>
          <w:sz w:val="23"/>
          <w:szCs w:val="23"/>
        </w:rPr>
        <w:t>Each of the following screencasts is a detailed overview of the code for one or more files in the project repository. If you haven't seen the repo already, you can find the repo </w:t>
      </w:r>
      <w:hyperlink r:id="rId123" w:tgtFrame="_blank" w:history="1">
        <w:r>
          <w:rPr>
            <w:rStyle w:val="Hyperlink"/>
            <w:rFonts w:ascii="inherit" w:hAnsi="inherit" w:cs="Open Sans"/>
            <w:b/>
            <w:bCs/>
            <w:color w:val="02B3E4"/>
            <w:sz w:val="23"/>
            <w:szCs w:val="23"/>
            <w:u w:val="none"/>
            <w:bdr w:val="none" w:sz="0" w:space="0" w:color="auto" w:frame="1"/>
          </w:rPr>
          <w:t>here</w:t>
        </w:r>
      </w:hyperlink>
      <w:r>
        <w:rPr>
          <w:rFonts w:ascii="inherit" w:hAnsi="inherit" w:cs="Open Sans"/>
          <w:color w:val="4F4F4F"/>
          <w:sz w:val="23"/>
          <w:szCs w:val="23"/>
        </w:rPr>
        <w:t>. You may want to download the code to your local machine or open the repo in another browser window to follow along with the screencasts below.</w:t>
      </w:r>
    </w:p>
    <w:p w:rsidR="00186F9E" w:rsidRDefault="00186F9E" w:rsidP="00186F9E">
      <w:pPr>
        <w:pStyle w:val="NormalWeb"/>
        <w:spacing w:before="0" w:beforeAutospacing="0" w:after="0" w:afterAutospacing="0"/>
        <w:textAlignment w:val="baseline"/>
        <w:rPr>
          <w:rFonts w:ascii="inherit" w:hAnsi="inherit" w:cs="Open Sans"/>
          <w:color w:val="4F4F4F"/>
          <w:sz w:val="23"/>
          <w:szCs w:val="23"/>
        </w:rPr>
      </w:pPr>
    </w:p>
    <w:p w:rsidR="00186F9E" w:rsidRDefault="00186F9E" w:rsidP="00186F9E">
      <w:pPr>
        <w:pStyle w:val="NormalWeb"/>
        <w:spacing w:before="0" w:beforeAutospacing="0" w:after="0" w:afterAutospacing="0"/>
        <w:textAlignment w:val="baseline"/>
      </w:pPr>
      <w:proofErr w:type="spellStart"/>
      <w:r>
        <w:rPr>
          <w:rFonts w:ascii="inherit" w:hAnsi="inherit" w:cs="Open Sans"/>
          <w:color w:val="2E3D49"/>
          <w:sz w:val="30"/>
          <w:szCs w:val="30"/>
        </w:rPr>
        <w:t>chatgui.h</w:t>
      </w:r>
      <w:proofErr w:type="spellEnd"/>
      <w:r>
        <w:rPr>
          <w:rFonts w:ascii="inherit" w:hAnsi="inherit" w:cs="Open Sans"/>
          <w:color w:val="2E3D49"/>
          <w:sz w:val="30"/>
          <w:szCs w:val="30"/>
        </w:rPr>
        <w:t xml:space="preserve">:           </w:t>
      </w:r>
      <w:hyperlink r:id="rId124" w:history="1">
        <w:r w:rsidRPr="00051CBF">
          <w:rPr>
            <w:rStyle w:val="Hyperlink"/>
          </w:rPr>
          <w:t>https://youtu.be/8OKtt-vUqfw</w:t>
        </w:r>
      </w:hyperlink>
    </w:p>
    <w:p w:rsidR="00186F9E" w:rsidRDefault="00186F9E" w:rsidP="00186F9E">
      <w:pPr>
        <w:spacing w:line="240" w:lineRule="auto"/>
        <w:rPr>
          <w:rFonts w:ascii="inherit" w:hAnsi="inherit" w:cs="Open Sans"/>
          <w:color w:val="2E3D49"/>
          <w:sz w:val="30"/>
          <w:szCs w:val="30"/>
        </w:rPr>
      </w:pPr>
      <w:r>
        <w:rPr>
          <w:rFonts w:ascii="inherit" w:hAnsi="inherit" w:cs="Open Sans"/>
          <w:color w:val="2E3D49"/>
          <w:sz w:val="30"/>
          <w:szCs w:val="30"/>
        </w:rPr>
        <w:t xml:space="preserve">chatgui.cpp:       </w:t>
      </w:r>
      <w:hyperlink r:id="rId125" w:history="1">
        <w:r w:rsidRPr="00051CBF">
          <w:rPr>
            <w:rStyle w:val="Hyperlink"/>
            <w:rFonts w:ascii="inherit" w:hAnsi="inherit" w:cs="Open Sans"/>
            <w:sz w:val="30"/>
            <w:szCs w:val="30"/>
          </w:rPr>
          <w:t>https://youtu.be/RbVb6gl_Ugo</w:t>
        </w:r>
      </w:hyperlink>
    </w:p>
    <w:p w:rsidR="00186F9E" w:rsidRDefault="00186F9E" w:rsidP="00186F9E">
      <w:pPr>
        <w:spacing w:line="240" w:lineRule="auto"/>
        <w:rPr>
          <w:rFonts w:ascii="inherit" w:hAnsi="inherit" w:cs="Open Sans"/>
          <w:color w:val="2E3D49"/>
          <w:sz w:val="30"/>
          <w:szCs w:val="30"/>
        </w:rPr>
      </w:pPr>
      <w:proofErr w:type="gramStart"/>
      <w:r>
        <w:rPr>
          <w:rFonts w:ascii="inherit" w:hAnsi="inherit" w:cs="Open Sans"/>
          <w:color w:val="2E3D49"/>
          <w:sz w:val="30"/>
          <w:szCs w:val="30"/>
        </w:rPr>
        <w:t>chatlogic.cpp :</w:t>
      </w:r>
      <w:proofErr w:type="gramEnd"/>
      <w:r>
        <w:rPr>
          <w:rFonts w:ascii="inherit" w:hAnsi="inherit" w:cs="Open Sans"/>
          <w:color w:val="2E3D49"/>
          <w:sz w:val="30"/>
          <w:szCs w:val="30"/>
        </w:rPr>
        <w:t xml:space="preserve">   </w:t>
      </w:r>
      <w:hyperlink r:id="rId126" w:history="1">
        <w:r w:rsidRPr="00051CBF">
          <w:rPr>
            <w:rStyle w:val="Hyperlink"/>
            <w:rFonts w:ascii="inherit" w:hAnsi="inherit" w:cs="Open Sans"/>
            <w:sz w:val="30"/>
            <w:szCs w:val="30"/>
          </w:rPr>
          <w:t>https://youtu.be/D_PAXGu4GEM</w:t>
        </w:r>
      </w:hyperlink>
    </w:p>
    <w:p w:rsidR="00186F9E" w:rsidRDefault="00186F9E" w:rsidP="00186F9E">
      <w:pPr>
        <w:spacing w:line="240" w:lineRule="auto"/>
        <w:rPr>
          <w:rFonts w:ascii="inherit" w:hAnsi="inherit" w:cs="Open Sans"/>
          <w:color w:val="2E3D49"/>
          <w:sz w:val="30"/>
          <w:szCs w:val="30"/>
        </w:rPr>
      </w:pPr>
      <w:proofErr w:type="spellStart"/>
      <w:r>
        <w:rPr>
          <w:rFonts w:ascii="inherit" w:hAnsi="inherit" w:cs="Open Sans"/>
          <w:color w:val="2E3D49"/>
          <w:sz w:val="30"/>
          <w:szCs w:val="30"/>
        </w:rPr>
        <w:t>graphnode.</w:t>
      </w:r>
      <w:proofErr w:type="gramStart"/>
      <w:r>
        <w:rPr>
          <w:rFonts w:ascii="inherit" w:hAnsi="inherit" w:cs="Open Sans"/>
          <w:color w:val="2E3D49"/>
          <w:sz w:val="30"/>
          <w:szCs w:val="30"/>
        </w:rPr>
        <w:t>h</w:t>
      </w:r>
      <w:proofErr w:type="spellEnd"/>
      <w:r>
        <w:rPr>
          <w:rFonts w:ascii="inherit" w:hAnsi="inherit" w:cs="Open Sans"/>
          <w:color w:val="2E3D49"/>
          <w:sz w:val="30"/>
          <w:szCs w:val="30"/>
        </w:rPr>
        <w:t xml:space="preserve"> :</w:t>
      </w:r>
      <w:proofErr w:type="gramEnd"/>
      <w:r>
        <w:rPr>
          <w:rFonts w:ascii="inherit" w:hAnsi="inherit" w:cs="Open Sans"/>
          <w:color w:val="2E3D49"/>
          <w:sz w:val="30"/>
          <w:szCs w:val="30"/>
        </w:rPr>
        <w:t xml:space="preserve">    </w:t>
      </w:r>
      <w:hyperlink r:id="rId127" w:history="1">
        <w:r w:rsidRPr="00051CBF">
          <w:rPr>
            <w:rStyle w:val="Hyperlink"/>
            <w:rFonts w:ascii="inherit" w:hAnsi="inherit" w:cs="Open Sans"/>
            <w:sz w:val="30"/>
            <w:szCs w:val="30"/>
          </w:rPr>
          <w:t>https://youtu.be/NJKyZVlsXZM</w:t>
        </w:r>
      </w:hyperlink>
    </w:p>
    <w:p w:rsidR="00186F9E" w:rsidRDefault="00186F9E" w:rsidP="00186F9E">
      <w:pPr>
        <w:spacing w:line="240" w:lineRule="auto"/>
        <w:rPr>
          <w:rFonts w:ascii="inherit" w:hAnsi="inherit" w:cs="Open Sans"/>
          <w:color w:val="2E3D49"/>
          <w:sz w:val="30"/>
          <w:szCs w:val="30"/>
        </w:rPr>
      </w:pPr>
      <w:r>
        <w:rPr>
          <w:rFonts w:ascii="inherit" w:hAnsi="inherit" w:cs="Open Sans"/>
          <w:color w:val="2E3D49"/>
          <w:sz w:val="30"/>
          <w:szCs w:val="30"/>
        </w:rPr>
        <w:t xml:space="preserve">graphnode.cpp: </w:t>
      </w:r>
      <w:hyperlink r:id="rId128" w:history="1">
        <w:r w:rsidRPr="00051CBF">
          <w:rPr>
            <w:rStyle w:val="Hyperlink"/>
            <w:rFonts w:ascii="inherit" w:hAnsi="inherit" w:cs="Open Sans"/>
            <w:sz w:val="30"/>
            <w:szCs w:val="30"/>
          </w:rPr>
          <w:t>https://youtu.be/lvQYMMm-Dwg</w:t>
        </w:r>
      </w:hyperlink>
    </w:p>
    <w:p w:rsidR="00186F9E" w:rsidRDefault="00186F9E" w:rsidP="00186F9E">
      <w:pPr>
        <w:spacing w:line="240" w:lineRule="auto"/>
        <w:rPr>
          <w:rFonts w:ascii="inherit" w:hAnsi="inherit" w:cs="Open Sans"/>
          <w:color w:val="2E3D49"/>
          <w:sz w:val="30"/>
          <w:szCs w:val="30"/>
        </w:rPr>
      </w:pPr>
      <w:proofErr w:type="spellStart"/>
      <w:r>
        <w:rPr>
          <w:rFonts w:ascii="inherit" w:hAnsi="inherit" w:cs="Open Sans"/>
          <w:color w:val="2E3D49"/>
          <w:sz w:val="30"/>
          <w:szCs w:val="30"/>
        </w:rPr>
        <w:t>graphedge</w:t>
      </w:r>
      <w:proofErr w:type="spellEnd"/>
      <w:r>
        <w:rPr>
          <w:rFonts w:ascii="inherit" w:hAnsi="inherit" w:cs="Open Sans"/>
          <w:color w:val="2E3D49"/>
          <w:sz w:val="30"/>
          <w:szCs w:val="30"/>
        </w:rPr>
        <w:t xml:space="preserve">:          </w:t>
      </w:r>
      <w:hyperlink r:id="rId129" w:history="1">
        <w:r w:rsidRPr="00051CBF">
          <w:rPr>
            <w:rStyle w:val="Hyperlink"/>
            <w:rFonts w:ascii="inherit" w:hAnsi="inherit" w:cs="Open Sans"/>
            <w:sz w:val="30"/>
            <w:szCs w:val="30"/>
          </w:rPr>
          <w:t>https://youtu.be/lXdUrJsxzmc</w:t>
        </w:r>
      </w:hyperlink>
    </w:p>
    <w:p w:rsidR="00186F9E" w:rsidRDefault="00186F9E" w:rsidP="00186F9E">
      <w:pPr>
        <w:spacing w:line="240" w:lineRule="auto"/>
        <w:rPr>
          <w:rFonts w:ascii="inherit" w:hAnsi="inherit" w:cs="Open Sans"/>
          <w:color w:val="2E3D49"/>
          <w:sz w:val="30"/>
          <w:szCs w:val="30"/>
        </w:rPr>
      </w:pPr>
      <w:proofErr w:type="spellStart"/>
      <w:r>
        <w:rPr>
          <w:rFonts w:ascii="inherit" w:hAnsi="inherit" w:cs="Open Sans"/>
          <w:color w:val="2E3D49"/>
          <w:sz w:val="30"/>
          <w:szCs w:val="30"/>
        </w:rPr>
        <w:t>chatbot.</w:t>
      </w:r>
      <w:proofErr w:type="gramStart"/>
      <w:r>
        <w:rPr>
          <w:rFonts w:ascii="inherit" w:hAnsi="inherit" w:cs="Open Sans"/>
          <w:color w:val="2E3D49"/>
          <w:sz w:val="30"/>
          <w:szCs w:val="30"/>
        </w:rPr>
        <w:t>h</w:t>
      </w:r>
      <w:proofErr w:type="spellEnd"/>
      <w:r>
        <w:rPr>
          <w:rFonts w:ascii="inherit" w:hAnsi="inherit" w:cs="Open Sans"/>
          <w:color w:val="2E3D49"/>
          <w:sz w:val="30"/>
          <w:szCs w:val="30"/>
        </w:rPr>
        <w:t xml:space="preserve"> :</w:t>
      </w:r>
      <w:proofErr w:type="gramEnd"/>
      <w:r>
        <w:rPr>
          <w:rFonts w:ascii="inherit" w:hAnsi="inherit" w:cs="Open Sans"/>
          <w:color w:val="2E3D49"/>
          <w:sz w:val="30"/>
          <w:szCs w:val="30"/>
        </w:rPr>
        <w:t xml:space="preserve">           </w:t>
      </w:r>
      <w:hyperlink r:id="rId130" w:history="1">
        <w:r w:rsidRPr="00051CBF">
          <w:rPr>
            <w:rStyle w:val="Hyperlink"/>
            <w:rFonts w:ascii="inherit" w:hAnsi="inherit" w:cs="Open Sans"/>
            <w:sz w:val="30"/>
            <w:szCs w:val="30"/>
          </w:rPr>
          <w:t>https://youtu.be/fWpsTYDSiVU</w:t>
        </w:r>
      </w:hyperlink>
    </w:p>
    <w:p w:rsidR="00186F9E" w:rsidRDefault="00186F9E" w:rsidP="00186F9E">
      <w:pPr>
        <w:spacing w:line="240" w:lineRule="auto"/>
        <w:rPr>
          <w:rFonts w:ascii="inherit" w:hAnsi="inherit" w:cs="Open Sans"/>
          <w:color w:val="2E3D49"/>
          <w:sz w:val="30"/>
          <w:szCs w:val="30"/>
        </w:rPr>
      </w:pPr>
      <w:r>
        <w:rPr>
          <w:rFonts w:ascii="inherit" w:hAnsi="inherit" w:cs="Open Sans"/>
          <w:color w:val="2E3D49"/>
          <w:sz w:val="30"/>
          <w:szCs w:val="30"/>
        </w:rPr>
        <w:t xml:space="preserve">chatbot.cpp:       </w:t>
      </w:r>
      <w:hyperlink r:id="rId131" w:history="1">
        <w:r w:rsidRPr="00051CBF">
          <w:rPr>
            <w:rStyle w:val="Hyperlink"/>
            <w:rFonts w:ascii="inherit" w:hAnsi="inherit" w:cs="Open Sans"/>
            <w:sz w:val="30"/>
            <w:szCs w:val="30"/>
          </w:rPr>
          <w:t>https://youtu.be/DZt0XlXpc64</w:t>
        </w:r>
      </w:hyperlink>
    </w:p>
    <w:p w:rsidR="00186F9E" w:rsidRDefault="00186F9E" w:rsidP="00186F9E"/>
    <w:p w:rsidR="002F7626" w:rsidRDefault="002E411E" w:rsidP="002F7626">
      <w:pPr>
        <w:pStyle w:val="ListParagraph"/>
        <w:numPr>
          <w:ilvl w:val="0"/>
          <w:numId w:val="1"/>
        </w:numPr>
      </w:pPr>
      <w:r>
        <w:t>Task Details</w:t>
      </w:r>
    </w:p>
    <w:p w:rsidR="002F7626" w:rsidRDefault="002F7626" w:rsidP="002F7626">
      <w:pPr>
        <w:pStyle w:val="ListParagraph"/>
        <w:ind w:left="0"/>
        <w:rPr>
          <w:rFonts w:ascii="Open Sans" w:hAnsi="Open Sans" w:cs="Open Sans"/>
          <w:color w:val="2E3D49"/>
          <w:sz w:val="30"/>
          <w:szCs w:val="30"/>
        </w:rPr>
      </w:pPr>
      <w:r w:rsidRPr="002F7626">
        <w:rPr>
          <w:rFonts w:ascii="Open Sans" w:hAnsi="Open Sans" w:cs="Open Sans"/>
          <w:color w:val="2E3D49"/>
          <w:sz w:val="30"/>
          <w:szCs w:val="30"/>
        </w:rPr>
        <w:t>Debug Warm-Up Task</w:t>
      </w:r>
    </w:p>
    <w:p w:rsidR="002F7626" w:rsidRDefault="00A34314" w:rsidP="002F7626">
      <w:pPr>
        <w:pStyle w:val="ListParagraph"/>
        <w:ind w:left="0"/>
      </w:pPr>
      <w:hyperlink r:id="rId132" w:history="1">
        <w:r w:rsidR="002F7626" w:rsidRPr="00051CBF">
          <w:rPr>
            <w:rStyle w:val="Hyperlink"/>
          </w:rPr>
          <w:t>https://youtu.be/ayNGfipZmNg</w:t>
        </w:r>
      </w:hyperlink>
    </w:p>
    <w:p w:rsidR="002F7626" w:rsidRDefault="002F7626" w:rsidP="002F7626">
      <w:pPr>
        <w:spacing w:after="0" w:line="320" w:lineRule="atLeast"/>
        <w:textAlignment w:val="baseline"/>
        <w:outlineLvl w:val="1"/>
        <w:rPr>
          <w:rFonts w:ascii="inherit" w:eastAsia="Times New Roman" w:hAnsi="inherit" w:cs="Open Sans"/>
          <w:b/>
          <w:bCs/>
          <w:color w:val="2E3D49"/>
          <w:sz w:val="30"/>
          <w:szCs w:val="30"/>
        </w:rPr>
      </w:pPr>
      <w:r w:rsidRPr="002F7626">
        <w:rPr>
          <w:rFonts w:ascii="inherit" w:eastAsia="Times New Roman" w:hAnsi="inherit" w:cs="Open Sans"/>
          <w:b/>
          <w:bCs/>
          <w:color w:val="2E3D49"/>
          <w:sz w:val="30"/>
          <w:szCs w:val="30"/>
        </w:rPr>
        <w:t xml:space="preserve">Task </w:t>
      </w:r>
      <w:proofErr w:type="gramStart"/>
      <w:r w:rsidRPr="002F7626">
        <w:rPr>
          <w:rFonts w:ascii="inherit" w:eastAsia="Times New Roman" w:hAnsi="inherit" w:cs="Open Sans"/>
          <w:b/>
          <w:bCs/>
          <w:color w:val="2E3D49"/>
          <w:sz w:val="30"/>
          <w:szCs w:val="30"/>
        </w:rPr>
        <w:t>1 :</w:t>
      </w:r>
      <w:proofErr w:type="gramEnd"/>
      <w:r w:rsidRPr="002F7626">
        <w:rPr>
          <w:rFonts w:ascii="inherit" w:eastAsia="Times New Roman" w:hAnsi="inherit" w:cs="Open Sans"/>
          <w:b/>
          <w:bCs/>
          <w:color w:val="2E3D49"/>
          <w:sz w:val="30"/>
          <w:szCs w:val="30"/>
        </w:rPr>
        <w:t xml:space="preserve"> Exclusive Ownership 1</w:t>
      </w:r>
      <w:r>
        <w:rPr>
          <w:rFonts w:ascii="inherit" w:eastAsia="Times New Roman" w:hAnsi="inherit" w:cs="Open Sans"/>
          <w:b/>
          <w:bCs/>
          <w:color w:val="2E3D49"/>
          <w:sz w:val="30"/>
          <w:szCs w:val="30"/>
        </w:rPr>
        <w:t xml:space="preserve">: </w:t>
      </w:r>
    </w:p>
    <w:p w:rsidR="002F7626" w:rsidRPr="002F7626" w:rsidRDefault="00A34314" w:rsidP="002F7626">
      <w:pPr>
        <w:pStyle w:val="ListParagraph"/>
        <w:ind w:left="0"/>
        <w:rPr>
          <w:rStyle w:val="Hyperlink"/>
        </w:rPr>
      </w:pPr>
      <w:hyperlink r:id="rId133" w:history="1">
        <w:r w:rsidR="002F7626" w:rsidRPr="002F7626">
          <w:rPr>
            <w:rStyle w:val="Hyperlink"/>
          </w:rPr>
          <w:t>https://youtu.be/CggnHc9VJRc</w:t>
        </w:r>
      </w:hyperlink>
    </w:p>
    <w:p w:rsidR="002F7626" w:rsidRDefault="002F7626" w:rsidP="002F7626">
      <w:pPr>
        <w:spacing w:line="240" w:lineRule="auto"/>
        <w:textAlignment w:val="baseline"/>
        <w:rPr>
          <w:rFonts w:ascii="inherit" w:eastAsia="Times New Roman" w:hAnsi="inherit" w:cs="Open Sans"/>
          <w:color w:val="4F4F4F"/>
          <w:sz w:val="23"/>
          <w:szCs w:val="23"/>
        </w:rPr>
      </w:pPr>
      <w:r w:rsidRPr="002F7626">
        <w:rPr>
          <w:rFonts w:ascii="inherit" w:eastAsia="Times New Roman" w:hAnsi="inherit" w:cs="Open Sans"/>
          <w:color w:val="4F4F4F"/>
          <w:sz w:val="23"/>
          <w:szCs w:val="23"/>
        </w:rPr>
        <w:t>In file </w:t>
      </w:r>
      <w:proofErr w:type="spellStart"/>
      <w:r w:rsidRPr="002F7626">
        <w:rPr>
          <w:rFonts w:ascii="Consolas" w:eastAsia="Times New Roman" w:hAnsi="Consolas" w:cs="Courier New"/>
          <w:color w:val="0F2B3D"/>
          <w:bdr w:val="single" w:sz="6" w:space="0" w:color="B4B9BD" w:frame="1"/>
          <w:shd w:val="clear" w:color="auto" w:fill="F7F7F8"/>
        </w:rPr>
        <w:t>chatgui.h</w:t>
      </w:r>
      <w:proofErr w:type="spellEnd"/>
      <w:r w:rsidRPr="002F7626">
        <w:rPr>
          <w:rFonts w:ascii="inherit" w:eastAsia="Times New Roman" w:hAnsi="inherit" w:cs="Open Sans"/>
          <w:color w:val="4F4F4F"/>
          <w:sz w:val="23"/>
          <w:szCs w:val="23"/>
        </w:rPr>
        <w:t> / </w:t>
      </w:r>
      <w:r w:rsidRPr="002F7626">
        <w:rPr>
          <w:rFonts w:ascii="Consolas" w:eastAsia="Times New Roman" w:hAnsi="Consolas" w:cs="Courier New"/>
          <w:color w:val="0F2B3D"/>
          <w:bdr w:val="single" w:sz="6" w:space="0" w:color="B4B9BD" w:frame="1"/>
          <w:shd w:val="clear" w:color="auto" w:fill="F7F7F8"/>
        </w:rPr>
        <w:t>chatgui.cpp</w:t>
      </w:r>
      <w:r w:rsidRPr="002F7626">
        <w:rPr>
          <w:rFonts w:ascii="inherit" w:eastAsia="Times New Roman" w:hAnsi="inherit" w:cs="Open Sans"/>
          <w:color w:val="4F4F4F"/>
          <w:sz w:val="23"/>
          <w:szCs w:val="23"/>
        </w:rPr>
        <w:t>, make _</w:t>
      </w:r>
      <w:proofErr w:type="spellStart"/>
      <w:r w:rsidRPr="002F7626">
        <w:rPr>
          <w:rFonts w:ascii="inherit" w:eastAsia="Times New Roman" w:hAnsi="inherit" w:cs="Open Sans"/>
          <w:color w:val="4F4F4F"/>
          <w:sz w:val="23"/>
          <w:szCs w:val="23"/>
        </w:rPr>
        <w:t>chatLogic</w:t>
      </w:r>
      <w:proofErr w:type="spellEnd"/>
      <w:r w:rsidRPr="002F7626">
        <w:rPr>
          <w:rFonts w:ascii="inherit" w:eastAsia="Times New Roman" w:hAnsi="inherit" w:cs="Open Sans"/>
          <w:color w:val="4F4F4F"/>
          <w:sz w:val="23"/>
          <w:szCs w:val="23"/>
        </w:rPr>
        <w:t xml:space="preserve"> an exclusive resource to class </w:t>
      </w:r>
      <w:proofErr w:type="spellStart"/>
      <w:r w:rsidRPr="002F7626">
        <w:rPr>
          <w:rFonts w:ascii="Consolas" w:eastAsia="Times New Roman" w:hAnsi="Consolas" w:cs="Courier New"/>
          <w:color w:val="0F2B3D"/>
          <w:bdr w:val="single" w:sz="6" w:space="0" w:color="B4B9BD" w:frame="1"/>
          <w:shd w:val="clear" w:color="auto" w:fill="F7F7F8"/>
        </w:rPr>
        <w:t>ChatbotPanelDialog</w:t>
      </w:r>
      <w:proofErr w:type="spellEnd"/>
      <w:r w:rsidRPr="002F7626">
        <w:rPr>
          <w:rFonts w:ascii="inherit" w:eastAsia="Times New Roman" w:hAnsi="inherit" w:cs="Open Sans"/>
          <w:color w:val="4F4F4F"/>
          <w:sz w:val="23"/>
          <w:szCs w:val="23"/>
        </w:rPr>
        <w:t> using an appropriate smart pointer. Where required, make changes to the code such that data structures and function parameters reflect the new structure.</w:t>
      </w:r>
    </w:p>
    <w:p w:rsidR="002F7626" w:rsidRDefault="002F7626" w:rsidP="002F7626">
      <w:pPr>
        <w:spacing w:line="240" w:lineRule="auto"/>
        <w:textAlignment w:val="baseline"/>
        <w:rPr>
          <w:rFonts w:ascii="inherit" w:eastAsia="Times New Roman" w:hAnsi="inherit" w:cs="Open Sans"/>
          <w:color w:val="4F4F4F"/>
          <w:sz w:val="23"/>
          <w:szCs w:val="23"/>
        </w:rPr>
      </w:pPr>
    </w:p>
    <w:p w:rsidR="002F7626" w:rsidRPr="002F7626" w:rsidRDefault="002F7626" w:rsidP="002F7626">
      <w:pPr>
        <w:spacing w:line="240" w:lineRule="auto"/>
        <w:textAlignment w:val="baseline"/>
        <w:rPr>
          <w:rFonts w:ascii="inherit" w:eastAsia="Times New Roman" w:hAnsi="inherit" w:cs="Open Sans"/>
          <w:b/>
          <w:bCs/>
          <w:color w:val="2E3D49"/>
          <w:sz w:val="30"/>
          <w:szCs w:val="30"/>
        </w:rPr>
      </w:pPr>
      <w:r w:rsidRPr="002F7626">
        <w:rPr>
          <w:rFonts w:ascii="inherit" w:eastAsia="Times New Roman" w:hAnsi="inherit" w:cs="Open Sans"/>
          <w:b/>
          <w:bCs/>
          <w:color w:val="2E3D49"/>
          <w:sz w:val="30"/>
          <w:szCs w:val="30"/>
        </w:rPr>
        <w:lastRenderedPageBreak/>
        <w:t xml:space="preserve">Task </w:t>
      </w:r>
      <w:proofErr w:type="gramStart"/>
      <w:r w:rsidRPr="002F7626">
        <w:rPr>
          <w:rFonts w:ascii="inherit" w:eastAsia="Times New Roman" w:hAnsi="inherit" w:cs="Open Sans"/>
          <w:b/>
          <w:bCs/>
          <w:color w:val="2E3D49"/>
          <w:sz w:val="30"/>
          <w:szCs w:val="30"/>
        </w:rPr>
        <w:t>2 :</w:t>
      </w:r>
      <w:proofErr w:type="gramEnd"/>
      <w:r w:rsidRPr="002F7626">
        <w:rPr>
          <w:rFonts w:ascii="inherit" w:eastAsia="Times New Roman" w:hAnsi="inherit" w:cs="Open Sans"/>
          <w:b/>
          <w:bCs/>
          <w:color w:val="2E3D49"/>
          <w:sz w:val="30"/>
          <w:szCs w:val="30"/>
        </w:rPr>
        <w:t xml:space="preserve"> The Rule Of Five</w:t>
      </w:r>
    </w:p>
    <w:p w:rsidR="002F7626" w:rsidRDefault="00A34314" w:rsidP="002F7626">
      <w:pPr>
        <w:spacing w:line="240" w:lineRule="auto"/>
        <w:textAlignment w:val="baseline"/>
        <w:rPr>
          <w:rFonts w:ascii="inherit" w:eastAsia="Times New Roman" w:hAnsi="inherit" w:cs="Open Sans"/>
          <w:color w:val="4F4F4F"/>
          <w:sz w:val="23"/>
          <w:szCs w:val="23"/>
        </w:rPr>
      </w:pPr>
      <w:hyperlink r:id="rId134" w:history="1">
        <w:r w:rsidR="002F7626" w:rsidRPr="00051CBF">
          <w:rPr>
            <w:rStyle w:val="Hyperlink"/>
            <w:rFonts w:ascii="inherit" w:eastAsia="Times New Roman" w:hAnsi="inherit" w:cs="Open Sans"/>
            <w:sz w:val="23"/>
            <w:szCs w:val="23"/>
          </w:rPr>
          <w:t>https://youtu.be/C82m2EOl1zY</w:t>
        </w:r>
      </w:hyperlink>
    </w:p>
    <w:p w:rsidR="002F7626" w:rsidRPr="002F7626" w:rsidRDefault="002F7626" w:rsidP="002F7626">
      <w:pPr>
        <w:spacing w:line="240" w:lineRule="auto"/>
        <w:textAlignment w:val="baseline"/>
        <w:rPr>
          <w:rFonts w:ascii="inherit" w:eastAsia="Times New Roman" w:hAnsi="inherit" w:cs="Open Sans"/>
          <w:color w:val="4F4F4F"/>
          <w:sz w:val="23"/>
          <w:szCs w:val="23"/>
        </w:rPr>
      </w:pPr>
      <w:r w:rsidRPr="002F7626">
        <w:rPr>
          <w:rFonts w:ascii="inherit" w:eastAsia="Times New Roman" w:hAnsi="inherit" w:cs="Open Sans"/>
          <w:color w:val="4F4F4F"/>
          <w:sz w:val="23"/>
          <w:szCs w:val="23"/>
        </w:rPr>
        <w:t>In file </w:t>
      </w:r>
      <w:proofErr w:type="spellStart"/>
      <w:r w:rsidRPr="002F7626">
        <w:rPr>
          <w:rFonts w:ascii="Consolas" w:eastAsia="Times New Roman" w:hAnsi="Consolas" w:cs="Courier New"/>
          <w:color w:val="0F2B3D"/>
          <w:bdr w:val="single" w:sz="6" w:space="0" w:color="B4B9BD" w:frame="1"/>
          <w:shd w:val="clear" w:color="auto" w:fill="F7F7F8"/>
        </w:rPr>
        <w:t>chatbot.h</w:t>
      </w:r>
      <w:proofErr w:type="spellEnd"/>
      <w:r w:rsidRPr="002F7626">
        <w:rPr>
          <w:rFonts w:ascii="inherit" w:eastAsia="Times New Roman" w:hAnsi="inherit" w:cs="Open Sans"/>
          <w:color w:val="4F4F4F"/>
          <w:sz w:val="23"/>
          <w:szCs w:val="23"/>
        </w:rPr>
        <w:t> / </w:t>
      </w:r>
      <w:r w:rsidRPr="002F7626">
        <w:rPr>
          <w:rFonts w:ascii="Consolas" w:eastAsia="Times New Roman" w:hAnsi="Consolas" w:cs="Courier New"/>
          <w:color w:val="0F2B3D"/>
          <w:bdr w:val="single" w:sz="6" w:space="0" w:color="B4B9BD" w:frame="1"/>
          <w:shd w:val="clear" w:color="auto" w:fill="F7F7F8"/>
        </w:rPr>
        <w:t>chatbot.cpp</w:t>
      </w:r>
      <w:r w:rsidRPr="002F7626">
        <w:rPr>
          <w:rFonts w:ascii="inherit" w:eastAsia="Times New Roman" w:hAnsi="inherit" w:cs="Open Sans"/>
          <w:color w:val="4F4F4F"/>
          <w:sz w:val="23"/>
          <w:szCs w:val="23"/>
        </w:rPr>
        <w:t xml:space="preserve">, make changes to the class </w:t>
      </w:r>
      <w:proofErr w:type="spellStart"/>
      <w:r w:rsidRPr="002F7626">
        <w:rPr>
          <w:rFonts w:ascii="inherit" w:eastAsia="Times New Roman" w:hAnsi="inherit" w:cs="Open Sans"/>
          <w:color w:val="4F4F4F"/>
          <w:sz w:val="23"/>
          <w:szCs w:val="23"/>
        </w:rPr>
        <w:t>ChatBot</w:t>
      </w:r>
      <w:proofErr w:type="spellEnd"/>
      <w:r w:rsidRPr="002F7626">
        <w:rPr>
          <w:rFonts w:ascii="inherit" w:eastAsia="Times New Roman" w:hAnsi="inherit" w:cs="Open Sans"/>
          <w:color w:val="4F4F4F"/>
          <w:sz w:val="23"/>
          <w:szCs w:val="23"/>
        </w:rPr>
        <w:t xml:space="preserve"> such that it complies with the Rule of Five. Make sure to properly allocate / deallocate memory resources on the heap </w:t>
      </w:r>
      <w:proofErr w:type="gramStart"/>
      <w:r w:rsidRPr="002F7626">
        <w:rPr>
          <w:rFonts w:ascii="inherit" w:eastAsia="Times New Roman" w:hAnsi="inherit" w:cs="Open Sans"/>
          <w:color w:val="4F4F4F"/>
          <w:sz w:val="23"/>
          <w:szCs w:val="23"/>
        </w:rPr>
        <w:t>and also</w:t>
      </w:r>
      <w:proofErr w:type="gramEnd"/>
      <w:r w:rsidRPr="002F7626">
        <w:rPr>
          <w:rFonts w:ascii="inherit" w:eastAsia="Times New Roman" w:hAnsi="inherit" w:cs="Open Sans"/>
          <w:color w:val="4F4F4F"/>
          <w:sz w:val="23"/>
          <w:szCs w:val="23"/>
        </w:rPr>
        <w:t xml:space="preserve"> copy member data where it makes sense to you. In each of the methods (e.g. the copy constructor), print a string of the type „</w:t>
      </w:r>
      <w:proofErr w:type="spellStart"/>
      <w:r w:rsidRPr="002F7626">
        <w:rPr>
          <w:rFonts w:ascii="inherit" w:eastAsia="Times New Roman" w:hAnsi="inherit" w:cs="Open Sans"/>
          <w:color w:val="4F4F4F"/>
          <w:sz w:val="23"/>
          <w:szCs w:val="23"/>
        </w:rPr>
        <w:t>ChatBot</w:t>
      </w:r>
      <w:proofErr w:type="spellEnd"/>
      <w:r w:rsidRPr="002F7626">
        <w:rPr>
          <w:rFonts w:ascii="inherit" w:eastAsia="Times New Roman" w:hAnsi="inherit" w:cs="Open Sans"/>
          <w:color w:val="4F4F4F"/>
          <w:sz w:val="23"/>
          <w:szCs w:val="23"/>
        </w:rPr>
        <w:t xml:space="preserve"> Copy </w:t>
      </w:r>
      <w:proofErr w:type="gramStart"/>
      <w:r w:rsidRPr="002F7626">
        <w:rPr>
          <w:rFonts w:ascii="inherit" w:eastAsia="Times New Roman" w:hAnsi="inherit" w:cs="Open Sans"/>
          <w:color w:val="4F4F4F"/>
          <w:sz w:val="23"/>
          <w:szCs w:val="23"/>
        </w:rPr>
        <w:t>Constructor“ to</w:t>
      </w:r>
      <w:proofErr w:type="gramEnd"/>
      <w:r w:rsidRPr="002F7626">
        <w:rPr>
          <w:rFonts w:ascii="inherit" w:eastAsia="Times New Roman" w:hAnsi="inherit" w:cs="Open Sans"/>
          <w:color w:val="4F4F4F"/>
          <w:sz w:val="23"/>
          <w:szCs w:val="23"/>
        </w:rPr>
        <w:t xml:space="preserve"> the console so that you can see which method is called in later examples.</w:t>
      </w:r>
    </w:p>
    <w:p w:rsidR="002F7626" w:rsidRPr="002F7626" w:rsidRDefault="002F7626" w:rsidP="002F7626">
      <w:pPr>
        <w:spacing w:before="540" w:line="320" w:lineRule="atLeast"/>
        <w:textAlignment w:val="baseline"/>
        <w:outlineLvl w:val="1"/>
        <w:rPr>
          <w:rFonts w:ascii="inherit" w:eastAsia="Times New Roman" w:hAnsi="inherit" w:cs="Open Sans"/>
          <w:b/>
          <w:bCs/>
          <w:color w:val="2E3D49"/>
          <w:sz w:val="30"/>
          <w:szCs w:val="30"/>
        </w:rPr>
      </w:pPr>
      <w:r w:rsidRPr="002F7626">
        <w:rPr>
          <w:rFonts w:ascii="inherit" w:eastAsia="Times New Roman" w:hAnsi="inherit" w:cs="Open Sans"/>
          <w:b/>
          <w:bCs/>
          <w:color w:val="2E3D49"/>
          <w:sz w:val="30"/>
          <w:szCs w:val="30"/>
        </w:rPr>
        <w:t xml:space="preserve">Task </w:t>
      </w:r>
      <w:proofErr w:type="gramStart"/>
      <w:r w:rsidRPr="002F7626">
        <w:rPr>
          <w:rFonts w:ascii="inherit" w:eastAsia="Times New Roman" w:hAnsi="inherit" w:cs="Open Sans"/>
          <w:b/>
          <w:bCs/>
          <w:color w:val="2E3D49"/>
          <w:sz w:val="30"/>
          <w:szCs w:val="30"/>
        </w:rPr>
        <w:t>3 :</w:t>
      </w:r>
      <w:proofErr w:type="gramEnd"/>
      <w:r w:rsidRPr="002F7626">
        <w:rPr>
          <w:rFonts w:ascii="inherit" w:eastAsia="Times New Roman" w:hAnsi="inherit" w:cs="Open Sans"/>
          <w:b/>
          <w:bCs/>
          <w:color w:val="2E3D49"/>
          <w:sz w:val="30"/>
          <w:szCs w:val="30"/>
        </w:rPr>
        <w:t xml:space="preserve"> Exclusive Ownership 2</w:t>
      </w:r>
    </w:p>
    <w:p w:rsidR="002F7626" w:rsidRDefault="00A34314" w:rsidP="002F7626">
      <w:pPr>
        <w:spacing w:line="240" w:lineRule="auto"/>
        <w:textAlignment w:val="baseline"/>
        <w:rPr>
          <w:rFonts w:ascii="inherit" w:eastAsia="Times New Roman" w:hAnsi="inherit" w:cs="Open Sans"/>
          <w:color w:val="4F4F4F"/>
          <w:sz w:val="23"/>
          <w:szCs w:val="23"/>
        </w:rPr>
      </w:pPr>
      <w:hyperlink r:id="rId135" w:history="1">
        <w:r w:rsidR="002F7626" w:rsidRPr="00051CBF">
          <w:rPr>
            <w:rStyle w:val="Hyperlink"/>
            <w:rFonts w:ascii="inherit" w:eastAsia="Times New Roman" w:hAnsi="inherit" w:cs="Open Sans"/>
            <w:sz w:val="23"/>
            <w:szCs w:val="23"/>
          </w:rPr>
          <w:t>https://youtu.be/c6OVZXuviCc</w:t>
        </w:r>
      </w:hyperlink>
    </w:p>
    <w:p w:rsidR="002F7626" w:rsidRPr="002F7626" w:rsidRDefault="002F7626" w:rsidP="002F7626">
      <w:pPr>
        <w:spacing w:line="240" w:lineRule="auto"/>
        <w:textAlignment w:val="baseline"/>
        <w:rPr>
          <w:rFonts w:ascii="inherit" w:eastAsia="Times New Roman" w:hAnsi="inherit" w:cs="Open Sans"/>
          <w:color w:val="4F4F4F"/>
          <w:sz w:val="23"/>
          <w:szCs w:val="23"/>
        </w:rPr>
      </w:pPr>
      <w:r w:rsidRPr="002F7626">
        <w:rPr>
          <w:rFonts w:ascii="inherit" w:eastAsia="Times New Roman" w:hAnsi="inherit" w:cs="Open Sans"/>
          <w:color w:val="4F4F4F"/>
          <w:sz w:val="23"/>
          <w:szCs w:val="23"/>
        </w:rPr>
        <w:t>In file </w:t>
      </w:r>
      <w:proofErr w:type="spellStart"/>
      <w:r w:rsidRPr="002F7626">
        <w:rPr>
          <w:rFonts w:ascii="Consolas" w:eastAsia="Times New Roman" w:hAnsi="Consolas" w:cs="Courier New"/>
          <w:color w:val="0F2B3D"/>
          <w:bdr w:val="single" w:sz="6" w:space="0" w:color="B4B9BD" w:frame="1"/>
          <w:shd w:val="clear" w:color="auto" w:fill="F7F7F8"/>
        </w:rPr>
        <w:t>chatlogic.h</w:t>
      </w:r>
      <w:proofErr w:type="spellEnd"/>
      <w:r w:rsidRPr="002F7626">
        <w:rPr>
          <w:rFonts w:ascii="inherit" w:eastAsia="Times New Roman" w:hAnsi="inherit" w:cs="Open Sans"/>
          <w:color w:val="4F4F4F"/>
          <w:sz w:val="23"/>
          <w:szCs w:val="23"/>
        </w:rPr>
        <w:t> / </w:t>
      </w:r>
      <w:r w:rsidRPr="002F7626">
        <w:rPr>
          <w:rFonts w:ascii="Consolas" w:eastAsia="Times New Roman" w:hAnsi="Consolas" w:cs="Courier New"/>
          <w:color w:val="0F2B3D"/>
          <w:bdr w:val="single" w:sz="6" w:space="0" w:color="B4B9BD" w:frame="1"/>
          <w:shd w:val="clear" w:color="auto" w:fill="F7F7F8"/>
        </w:rPr>
        <w:t>chatlogic.cpp</w:t>
      </w:r>
      <w:r w:rsidRPr="002F7626">
        <w:rPr>
          <w:rFonts w:ascii="inherit" w:eastAsia="Times New Roman" w:hAnsi="inherit" w:cs="Open Sans"/>
          <w:color w:val="4F4F4F"/>
          <w:sz w:val="23"/>
          <w:szCs w:val="23"/>
        </w:rPr>
        <w:t>, adapt the vector _nodes in a way that the instances of </w:t>
      </w:r>
      <w:proofErr w:type="spellStart"/>
      <w:r w:rsidRPr="002F7626">
        <w:rPr>
          <w:rFonts w:ascii="Consolas" w:eastAsia="Times New Roman" w:hAnsi="Consolas" w:cs="Courier New"/>
          <w:color w:val="0F2B3D"/>
          <w:bdr w:val="single" w:sz="6" w:space="0" w:color="B4B9BD" w:frame="1"/>
          <w:shd w:val="clear" w:color="auto" w:fill="F7F7F8"/>
        </w:rPr>
        <w:t>GraphNodes</w:t>
      </w:r>
      <w:proofErr w:type="spellEnd"/>
      <w:r w:rsidRPr="002F7626">
        <w:rPr>
          <w:rFonts w:ascii="inherit" w:eastAsia="Times New Roman" w:hAnsi="inherit" w:cs="Open Sans"/>
          <w:color w:val="4F4F4F"/>
          <w:sz w:val="23"/>
          <w:szCs w:val="23"/>
        </w:rPr>
        <w:t> to which the vector elements refer are exclusively owned by the class </w:t>
      </w:r>
      <w:proofErr w:type="spellStart"/>
      <w:r w:rsidRPr="002F7626">
        <w:rPr>
          <w:rFonts w:ascii="Consolas" w:eastAsia="Times New Roman" w:hAnsi="Consolas" w:cs="Courier New"/>
          <w:color w:val="0F2B3D"/>
          <w:bdr w:val="single" w:sz="6" w:space="0" w:color="B4B9BD" w:frame="1"/>
          <w:shd w:val="clear" w:color="auto" w:fill="F7F7F8"/>
        </w:rPr>
        <w:t>ChatLogic</w:t>
      </w:r>
      <w:proofErr w:type="spellEnd"/>
      <w:r w:rsidRPr="002F7626">
        <w:rPr>
          <w:rFonts w:ascii="inherit" w:eastAsia="Times New Roman" w:hAnsi="inherit" w:cs="Open Sans"/>
          <w:color w:val="4F4F4F"/>
          <w:sz w:val="23"/>
          <w:szCs w:val="23"/>
        </w:rPr>
        <w:t>. Use an appropriate type of smart pointer to achieve this. Where required, make changes to the code such that data structures and function parameters reflect the changes. When passing the </w:t>
      </w:r>
      <w:proofErr w:type="spellStart"/>
      <w:r w:rsidRPr="002F7626">
        <w:rPr>
          <w:rFonts w:ascii="Consolas" w:eastAsia="Times New Roman" w:hAnsi="Consolas" w:cs="Courier New"/>
          <w:color w:val="0F2B3D"/>
          <w:bdr w:val="single" w:sz="6" w:space="0" w:color="B4B9BD" w:frame="1"/>
          <w:shd w:val="clear" w:color="auto" w:fill="F7F7F8"/>
        </w:rPr>
        <w:t>GraphNode</w:t>
      </w:r>
      <w:proofErr w:type="spellEnd"/>
      <w:r w:rsidRPr="002F7626">
        <w:rPr>
          <w:rFonts w:ascii="inherit" w:eastAsia="Times New Roman" w:hAnsi="inherit" w:cs="Open Sans"/>
          <w:color w:val="4F4F4F"/>
          <w:sz w:val="23"/>
          <w:szCs w:val="23"/>
        </w:rPr>
        <w:t> instances to functions, make sure to not transfer ownership and try to contain the changes to class </w:t>
      </w:r>
      <w:proofErr w:type="spellStart"/>
      <w:r w:rsidRPr="002F7626">
        <w:rPr>
          <w:rFonts w:ascii="Consolas" w:eastAsia="Times New Roman" w:hAnsi="Consolas" w:cs="Courier New"/>
          <w:color w:val="0F2B3D"/>
          <w:bdr w:val="single" w:sz="6" w:space="0" w:color="B4B9BD" w:frame="1"/>
          <w:shd w:val="clear" w:color="auto" w:fill="F7F7F8"/>
        </w:rPr>
        <w:t>ChatLogic</w:t>
      </w:r>
      <w:proofErr w:type="spellEnd"/>
      <w:r w:rsidRPr="002F7626">
        <w:rPr>
          <w:rFonts w:ascii="inherit" w:eastAsia="Times New Roman" w:hAnsi="inherit" w:cs="Open Sans"/>
          <w:color w:val="4F4F4F"/>
          <w:sz w:val="23"/>
          <w:szCs w:val="23"/>
        </w:rPr>
        <w:t> where possible.</w:t>
      </w:r>
    </w:p>
    <w:p w:rsidR="002F7626" w:rsidRPr="002F7626" w:rsidRDefault="002F7626" w:rsidP="002F7626">
      <w:pPr>
        <w:spacing w:before="540" w:line="320" w:lineRule="atLeast"/>
        <w:textAlignment w:val="baseline"/>
        <w:outlineLvl w:val="1"/>
        <w:rPr>
          <w:rFonts w:ascii="inherit" w:eastAsia="Times New Roman" w:hAnsi="inherit" w:cs="Open Sans"/>
          <w:b/>
          <w:bCs/>
          <w:color w:val="2E3D49"/>
          <w:sz w:val="30"/>
          <w:szCs w:val="30"/>
        </w:rPr>
      </w:pPr>
      <w:r w:rsidRPr="002F7626">
        <w:rPr>
          <w:rFonts w:ascii="inherit" w:eastAsia="Times New Roman" w:hAnsi="inherit" w:cs="Open Sans"/>
          <w:b/>
          <w:bCs/>
          <w:color w:val="2E3D49"/>
          <w:sz w:val="30"/>
          <w:szCs w:val="30"/>
        </w:rPr>
        <w:t xml:space="preserve">Task </w:t>
      </w:r>
      <w:proofErr w:type="gramStart"/>
      <w:r w:rsidRPr="002F7626">
        <w:rPr>
          <w:rFonts w:ascii="inherit" w:eastAsia="Times New Roman" w:hAnsi="inherit" w:cs="Open Sans"/>
          <w:b/>
          <w:bCs/>
          <w:color w:val="2E3D49"/>
          <w:sz w:val="30"/>
          <w:szCs w:val="30"/>
        </w:rPr>
        <w:t>4 :</w:t>
      </w:r>
      <w:proofErr w:type="gramEnd"/>
      <w:r w:rsidRPr="002F7626">
        <w:rPr>
          <w:rFonts w:ascii="inherit" w:eastAsia="Times New Roman" w:hAnsi="inherit" w:cs="Open Sans"/>
          <w:b/>
          <w:bCs/>
          <w:color w:val="2E3D49"/>
          <w:sz w:val="30"/>
          <w:szCs w:val="30"/>
        </w:rPr>
        <w:t xml:space="preserve"> Moving Smart Pointers</w:t>
      </w:r>
    </w:p>
    <w:p w:rsidR="002F7626" w:rsidRDefault="00A34314" w:rsidP="002F7626">
      <w:pPr>
        <w:spacing w:line="240" w:lineRule="auto"/>
        <w:textAlignment w:val="baseline"/>
        <w:rPr>
          <w:rFonts w:ascii="inherit" w:eastAsia="Times New Roman" w:hAnsi="inherit" w:cs="Open Sans"/>
          <w:color w:val="4F4F4F"/>
          <w:sz w:val="23"/>
          <w:szCs w:val="23"/>
        </w:rPr>
      </w:pPr>
      <w:hyperlink r:id="rId136" w:history="1">
        <w:r w:rsidR="002F7626" w:rsidRPr="00051CBF">
          <w:rPr>
            <w:rStyle w:val="Hyperlink"/>
            <w:rFonts w:ascii="inherit" w:eastAsia="Times New Roman" w:hAnsi="inherit" w:cs="Open Sans"/>
            <w:sz w:val="23"/>
            <w:szCs w:val="23"/>
          </w:rPr>
          <w:t>https://youtu.be/kbhdL7MgeIE</w:t>
        </w:r>
      </w:hyperlink>
    </w:p>
    <w:p w:rsidR="002F7626" w:rsidRPr="002F7626" w:rsidRDefault="002F7626" w:rsidP="002F7626">
      <w:pPr>
        <w:spacing w:line="240" w:lineRule="auto"/>
        <w:textAlignment w:val="baseline"/>
        <w:rPr>
          <w:rFonts w:ascii="inherit" w:eastAsia="Times New Roman" w:hAnsi="inherit" w:cs="Open Sans"/>
          <w:color w:val="4F4F4F"/>
          <w:sz w:val="23"/>
          <w:szCs w:val="23"/>
        </w:rPr>
      </w:pPr>
      <w:r w:rsidRPr="002F7626">
        <w:rPr>
          <w:rFonts w:ascii="inherit" w:eastAsia="Times New Roman" w:hAnsi="inherit" w:cs="Open Sans"/>
          <w:color w:val="4F4F4F"/>
          <w:sz w:val="23"/>
          <w:szCs w:val="23"/>
        </w:rPr>
        <w:t>In files </w:t>
      </w:r>
      <w:r w:rsidRPr="002F7626">
        <w:rPr>
          <w:rFonts w:ascii="Consolas" w:eastAsia="Times New Roman" w:hAnsi="Consolas" w:cs="Courier New"/>
          <w:color w:val="0F2B3D"/>
          <w:bdr w:val="single" w:sz="6" w:space="0" w:color="B4B9BD" w:frame="1"/>
          <w:shd w:val="clear" w:color="auto" w:fill="F7F7F8"/>
        </w:rPr>
        <w:t>chatlogic.h</w:t>
      </w:r>
      <w:r w:rsidRPr="002F7626">
        <w:rPr>
          <w:rFonts w:ascii="inherit" w:eastAsia="Times New Roman" w:hAnsi="inherit" w:cs="Open Sans"/>
          <w:color w:val="4F4F4F"/>
          <w:sz w:val="23"/>
          <w:szCs w:val="23"/>
        </w:rPr>
        <w:t> / </w:t>
      </w:r>
      <w:r w:rsidRPr="002F7626">
        <w:rPr>
          <w:rFonts w:ascii="Consolas" w:eastAsia="Times New Roman" w:hAnsi="Consolas" w:cs="Courier New"/>
          <w:color w:val="0F2B3D"/>
          <w:bdr w:val="single" w:sz="6" w:space="0" w:color="B4B9BD" w:frame="1"/>
          <w:shd w:val="clear" w:color="auto" w:fill="F7F7F8"/>
        </w:rPr>
        <w:t>chatlogic.cpp</w:t>
      </w:r>
      <w:r w:rsidRPr="002F7626">
        <w:rPr>
          <w:rFonts w:ascii="inherit" w:eastAsia="Times New Roman" w:hAnsi="inherit" w:cs="Open Sans"/>
          <w:color w:val="4F4F4F"/>
          <w:sz w:val="23"/>
          <w:szCs w:val="23"/>
        </w:rPr>
        <w:t> and </w:t>
      </w:r>
      <w:r w:rsidRPr="002F7626">
        <w:rPr>
          <w:rFonts w:ascii="Consolas" w:eastAsia="Times New Roman" w:hAnsi="Consolas" w:cs="Courier New"/>
          <w:color w:val="0F2B3D"/>
          <w:bdr w:val="single" w:sz="6" w:space="0" w:color="B4B9BD" w:frame="1"/>
          <w:shd w:val="clear" w:color="auto" w:fill="F7F7F8"/>
        </w:rPr>
        <w:t>graphnodes.h</w:t>
      </w:r>
      <w:r w:rsidRPr="002F7626">
        <w:rPr>
          <w:rFonts w:ascii="inherit" w:eastAsia="Times New Roman" w:hAnsi="inherit" w:cs="Open Sans"/>
          <w:color w:val="4F4F4F"/>
          <w:sz w:val="23"/>
          <w:szCs w:val="23"/>
        </w:rPr>
        <w:t> / </w:t>
      </w:r>
      <w:r w:rsidRPr="002F7626">
        <w:rPr>
          <w:rFonts w:ascii="Consolas" w:eastAsia="Times New Roman" w:hAnsi="Consolas" w:cs="Courier New"/>
          <w:color w:val="0F2B3D"/>
          <w:bdr w:val="single" w:sz="6" w:space="0" w:color="B4B9BD" w:frame="1"/>
          <w:shd w:val="clear" w:color="auto" w:fill="F7F7F8"/>
        </w:rPr>
        <w:t>graphnodes.cpp</w:t>
      </w:r>
      <w:r w:rsidRPr="002F7626">
        <w:rPr>
          <w:rFonts w:ascii="inherit" w:eastAsia="Times New Roman" w:hAnsi="inherit" w:cs="Open Sans"/>
          <w:color w:val="4F4F4F"/>
          <w:sz w:val="23"/>
          <w:szCs w:val="23"/>
        </w:rPr>
        <w:t> change the ownership of all instances of </w:t>
      </w:r>
      <w:proofErr w:type="spellStart"/>
      <w:r w:rsidRPr="002F7626">
        <w:rPr>
          <w:rFonts w:ascii="Consolas" w:eastAsia="Times New Roman" w:hAnsi="Consolas" w:cs="Courier New"/>
          <w:color w:val="0F2B3D"/>
          <w:bdr w:val="single" w:sz="6" w:space="0" w:color="B4B9BD" w:frame="1"/>
          <w:shd w:val="clear" w:color="auto" w:fill="F7F7F8"/>
        </w:rPr>
        <w:t>GraphEdge</w:t>
      </w:r>
      <w:proofErr w:type="spellEnd"/>
      <w:r w:rsidRPr="002F7626">
        <w:rPr>
          <w:rFonts w:ascii="inherit" w:eastAsia="Times New Roman" w:hAnsi="inherit" w:cs="Open Sans"/>
          <w:color w:val="4F4F4F"/>
          <w:sz w:val="23"/>
          <w:szCs w:val="23"/>
        </w:rPr>
        <w:t> in a way such that each instance of </w:t>
      </w:r>
      <w:proofErr w:type="spellStart"/>
      <w:r w:rsidRPr="002F7626">
        <w:rPr>
          <w:rFonts w:ascii="Consolas" w:eastAsia="Times New Roman" w:hAnsi="Consolas" w:cs="Courier New"/>
          <w:color w:val="0F2B3D"/>
          <w:bdr w:val="single" w:sz="6" w:space="0" w:color="B4B9BD" w:frame="1"/>
          <w:shd w:val="clear" w:color="auto" w:fill="F7F7F8"/>
        </w:rPr>
        <w:t>GraphNode</w:t>
      </w:r>
      <w:proofErr w:type="spellEnd"/>
      <w:r w:rsidRPr="002F7626">
        <w:rPr>
          <w:rFonts w:ascii="inherit" w:eastAsia="Times New Roman" w:hAnsi="inherit" w:cs="Open Sans"/>
          <w:color w:val="4F4F4F"/>
          <w:sz w:val="23"/>
          <w:szCs w:val="23"/>
        </w:rPr>
        <w:t> exclusively owns the outgoing </w:t>
      </w:r>
      <w:proofErr w:type="spellStart"/>
      <w:r w:rsidRPr="002F7626">
        <w:rPr>
          <w:rFonts w:ascii="Consolas" w:eastAsia="Times New Roman" w:hAnsi="Consolas" w:cs="Courier New"/>
          <w:color w:val="0F2B3D"/>
          <w:bdr w:val="single" w:sz="6" w:space="0" w:color="B4B9BD" w:frame="1"/>
          <w:shd w:val="clear" w:color="auto" w:fill="F7F7F8"/>
        </w:rPr>
        <w:t>GraphEdges</w:t>
      </w:r>
      <w:proofErr w:type="spellEnd"/>
      <w:r w:rsidRPr="002F7626">
        <w:rPr>
          <w:rFonts w:ascii="inherit" w:eastAsia="Times New Roman" w:hAnsi="inherit" w:cs="Open Sans"/>
          <w:color w:val="4F4F4F"/>
          <w:sz w:val="23"/>
          <w:szCs w:val="23"/>
        </w:rPr>
        <w:t> and holds non-owning references to incoming </w:t>
      </w:r>
      <w:proofErr w:type="spellStart"/>
      <w:r w:rsidRPr="002F7626">
        <w:rPr>
          <w:rFonts w:ascii="Consolas" w:eastAsia="Times New Roman" w:hAnsi="Consolas" w:cs="Courier New"/>
          <w:color w:val="0F2B3D"/>
          <w:bdr w:val="single" w:sz="6" w:space="0" w:color="B4B9BD" w:frame="1"/>
          <w:shd w:val="clear" w:color="auto" w:fill="F7F7F8"/>
        </w:rPr>
        <w:t>GraphEdges</w:t>
      </w:r>
      <w:proofErr w:type="spellEnd"/>
      <w:r w:rsidRPr="002F7626">
        <w:rPr>
          <w:rFonts w:ascii="inherit" w:eastAsia="Times New Roman" w:hAnsi="inherit" w:cs="Open Sans"/>
          <w:color w:val="4F4F4F"/>
          <w:sz w:val="23"/>
          <w:szCs w:val="23"/>
        </w:rPr>
        <w:t>. Use appropriate smart pointers and where required, make changes to the code such that data structures and function parameters reflect the changes. When transferring ownership from class </w:t>
      </w:r>
      <w:proofErr w:type="spellStart"/>
      <w:r w:rsidRPr="002F7626">
        <w:rPr>
          <w:rFonts w:ascii="Consolas" w:eastAsia="Times New Roman" w:hAnsi="Consolas" w:cs="Courier New"/>
          <w:color w:val="0F2B3D"/>
          <w:bdr w:val="single" w:sz="6" w:space="0" w:color="B4B9BD" w:frame="1"/>
          <w:shd w:val="clear" w:color="auto" w:fill="F7F7F8"/>
        </w:rPr>
        <w:t>ChatLogic</w:t>
      </w:r>
      <w:proofErr w:type="spellEnd"/>
      <w:r w:rsidRPr="002F7626">
        <w:rPr>
          <w:rFonts w:ascii="inherit" w:eastAsia="Times New Roman" w:hAnsi="inherit" w:cs="Open Sans"/>
          <w:color w:val="4F4F4F"/>
          <w:sz w:val="23"/>
          <w:szCs w:val="23"/>
        </w:rPr>
        <w:t>, where all instances of </w:t>
      </w:r>
      <w:proofErr w:type="spellStart"/>
      <w:r w:rsidRPr="002F7626">
        <w:rPr>
          <w:rFonts w:ascii="Consolas" w:eastAsia="Times New Roman" w:hAnsi="Consolas" w:cs="Courier New"/>
          <w:color w:val="0F2B3D"/>
          <w:bdr w:val="single" w:sz="6" w:space="0" w:color="B4B9BD" w:frame="1"/>
          <w:shd w:val="clear" w:color="auto" w:fill="F7F7F8"/>
        </w:rPr>
        <w:t>GraphEdge</w:t>
      </w:r>
      <w:proofErr w:type="spellEnd"/>
      <w:r w:rsidRPr="002F7626">
        <w:rPr>
          <w:rFonts w:ascii="inherit" w:eastAsia="Times New Roman" w:hAnsi="inherit" w:cs="Open Sans"/>
          <w:color w:val="4F4F4F"/>
          <w:sz w:val="23"/>
          <w:szCs w:val="23"/>
        </w:rPr>
        <w:t> are created, into instances of </w:t>
      </w:r>
      <w:proofErr w:type="spellStart"/>
      <w:r w:rsidRPr="002F7626">
        <w:rPr>
          <w:rFonts w:ascii="Consolas" w:eastAsia="Times New Roman" w:hAnsi="Consolas" w:cs="Courier New"/>
          <w:color w:val="0F2B3D"/>
          <w:bdr w:val="single" w:sz="6" w:space="0" w:color="B4B9BD" w:frame="1"/>
          <w:shd w:val="clear" w:color="auto" w:fill="F7F7F8"/>
        </w:rPr>
        <w:t>GraphNode</w:t>
      </w:r>
      <w:proofErr w:type="spellEnd"/>
      <w:r w:rsidRPr="002F7626">
        <w:rPr>
          <w:rFonts w:ascii="inherit" w:eastAsia="Times New Roman" w:hAnsi="inherit" w:cs="Open Sans"/>
          <w:color w:val="4F4F4F"/>
          <w:sz w:val="23"/>
          <w:szCs w:val="23"/>
        </w:rPr>
        <w:t>, make sure to use move semantics.</w:t>
      </w:r>
    </w:p>
    <w:p w:rsidR="002F7626" w:rsidRPr="002F7626" w:rsidRDefault="002F7626" w:rsidP="002F7626">
      <w:pPr>
        <w:spacing w:before="540" w:line="320" w:lineRule="atLeast"/>
        <w:textAlignment w:val="baseline"/>
        <w:outlineLvl w:val="1"/>
        <w:rPr>
          <w:rFonts w:ascii="inherit" w:eastAsia="Times New Roman" w:hAnsi="inherit" w:cs="Open Sans"/>
          <w:b/>
          <w:bCs/>
          <w:color w:val="2E3D49"/>
          <w:sz w:val="30"/>
          <w:szCs w:val="30"/>
        </w:rPr>
      </w:pPr>
      <w:r w:rsidRPr="002F7626">
        <w:rPr>
          <w:rFonts w:ascii="inherit" w:eastAsia="Times New Roman" w:hAnsi="inherit" w:cs="Open Sans"/>
          <w:b/>
          <w:bCs/>
          <w:color w:val="2E3D49"/>
          <w:sz w:val="30"/>
          <w:szCs w:val="30"/>
        </w:rPr>
        <w:t xml:space="preserve">Task </w:t>
      </w:r>
      <w:proofErr w:type="gramStart"/>
      <w:r w:rsidRPr="002F7626">
        <w:rPr>
          <w:rFonts w:ascii="inherit" w:eastAsia="Times New Roman" w:hAnsi="inherit" w:cs="Open Sans"/>
          <w:b/>
          <w:bCs/>
          <w:color w:val="2E3D49"/>
          <w:sz w:val="30"/>
          <w:szCs w:val="30"/>
        </w:rPr>
        <w:t>5 :</w:t>
      </w:r>
      <w:proofErr w:type="gramEnd"/>
      <w:r w:rsidRPr="002F7626">
        <w:rPr>
          <w:rFonts w:ascii="inherit" w:eastAsia="Times New Roman" w:hAnsi="inherit" w:cs="Open Sans"/>
          <w:b/>
          <w:bCs/>
          <w:color w:val="2E3D49"/>
          <w:sz w:val="30"/>
          <w:szCs w:val="30"/>
        </w:rPr>
        <w:t xml:space="preserve"> Moving the </w:t>
      </w:r>
      <w:proofErr w:type="spellStart"/>
      <w:r w:rsidRPr="002F7626">
        <w:rPr>
          <w:rFonts w:ascii="inherit" w:eastAsia="Times New Roman" w:hAnsi="inherit" w:cs="Open Sans"/>
          <w:b/>
          <w:bCs/>
          <w:color w:val="2E3D49"/>
          <w:sz w:val="30"/>
          <w:szCs w:val="30"/>
        </w:rPr>
        <w:t>ChatBot</w:t>
      </w:r>
      <w:proofErr w:type="spellEnd"/>
    </w:p>
    <w:p w:rsidR="002F7626" w:rsidRDefault="00A34314" w:rsidP="002F7626">
      <w:pPr>
        <w:spacing w:after="0" w:line="240" w:lineRule="auto"/>
        <w:textAlignment w:val="baseline"/>
        <w:rPr>
          <w:rFonts w:ascii="inherit" w:eastAsia="Times New Roman" w:hAnsi="inherit" w:cs="Open Sans"/>
          <w:color w:val="4F4F4F"/>
          <w:sz w:val="23"/>
          <w:szCs w:val="23"/>
        </w:rPr>
      </w:pPr>
      <w:hyperlink r:id="rId137" w:history="1">
        <w:r w:rsidR="002F7626" w:rsidRPr="00051CBF">
          <w:rPr>
            <w:rStyle w:val="Hyperlink"/>
            <w:rFonts w:ascii="inherit" w:eastAsia="Times New Roman" w:hAnsi="inherit" w:cs="Open Sans"/>
            <w:sz w:val="23"/>
            <w:szCs w:val="23"/>
          </w:rPr>
          <w:t>https://youtu.be/amDd3JEpvl8</w:t>
        </w:r>
      </w:hyperlink>
    </w:p>
    <w:p w:rsidR="002F7626" w:rsidRPr="002F7626" w:rsidRDefault="002F7626" w:rsidP="002F7626">
      <w:pPr>
        <w:spacing w:after="0" w:line="240" w:lineRule="auto"/>
        <w:textAlignment w:val="baseline"/>
        <w:rPr>
          <w:rFonts w:ascii="inherit" w:eastAsia="Times New Roman" w:hAnsi="inherit" w:cs="Open Sans"/>
          <w:color w:val="4F4F4F"/>
          <w:sz w:val="23"/>
          <w:szCs w:val="23"/>
        </w:rPr>
      </w:pPr>
      <w:r w:rsidRPr="002F7626">
        <w:rPr>
          <w:rFonts w:ascii="inherit" w:eastAsia="Times New Roman" w:hAnsi="inherit" w:cs="Open Sans"/>
          <w:color w:val="4F4F4F"/>
          <w:sz w:val="23"/>
          <w:szCs w:val="23"/>
        </w:rPr>
        <w:t>In file </w:t>
      </w:r>
      <w:r w:rsidRPr="002F7626">
        <w:rPr>
          <w:rFonts w:ascii="Consolas" w:eastAsia="Times New Roman" w:hAnsi="Consolas" w:cs="Courier New"/>
          <w:color w:val="0F2B3D"/>
          <w:bdr w:val="single" w:sz="6" w:space="0" w:color="B4B9BD" w:frame="1"/>
          <w:shd w:val="clear" w:color="auto" w:fill="F7F7F8"/>
        </w:rPr>
        <w:t>chatlogic.cpp</w:t>
      </w:r>
      <w:r w:rsidRPr="002F7626">
        <w:rPr>
          <w:rFonts w:ascii="inherit" w:eastAsia="Times New Roman" w:hAnsi="inherit" w:cs="Open Sans"/>
          <w:color w:val="4F4F4F"/>
          <w:sz w:val="23"/>
          <w:szCs w:val="23"/>
        </w:rPr>
        <w:t>, create a local </w:t>
      </w:r>
      <w:proofErr w:type="spellStart"/>
      <w:r w:rsidRPr="002F7626">
        <w:rPr>
          <w:rFonts w:ascii="Consolas" w:eastAsia="Times New Roman" w:hAnsi="Consolas" w:cs="Courier New"/>
          <w:color w:val="0F2B3D"/>
          <w:bdr w:val="single" w:sz="6" w:space="0" w:color="B4B9BD" w:frame="1"/>
          <w:shd w:val="clear" w:color="auto" w:fill="F7F7F8"/>
        </w:rPr>
        <w:t>ChatBot</w:t>
      </w:r>
      <w:proofErr w:type="spellEnd"/>
      <w:r w:rsidRPr="002F7626">
        <w:rPr>
          <w:rFonts w:ascii="inherit" w:eastAsia="Times New Roman" w:hAnsi="inherit" w:cs="Open Sans"/>
          <w:color w:val="4F4F4F"/>
          <w:sz w:val="23"/>
          <w:szCs w:val="23"/>
        </w:rPr>
        <w:t> instance on the stack at the bottom of function </w:t>
      </w:r>
      <w:proofErr w:type="spellStart"/>
      <w:r w:rsidRPr="002F7626">
        <w:rPr>
          <w:rFonts w:ascii="Consolas" w:eastAsia="Times New Roman" w:hAnsi="Consolas" w:cs="Courier New"/>
          <w:color w:val="0F2B3D"/>
          <w:bdr w:val="single" w:sz="6" w:space="0" w:color="B4B9BD" w:frame="1"/>
          <w:shd w:val="clear" w:color="auto" w:fill="F7F7F8"/>
        </w:rPr>
        <w:t>LoadAnswerGraphFromFile</w:t>
      </w:r>
      <w:proofErr w:type="spellEnd"/>
      <w:r w:rsidRPr="002F7626">
        <w:rPr>
          <w:rFonts w:ascii="inherit" w:eastAsia="Times New Roman" w:hAnsi="inherit" w:cs="Open Sans"/>
          <w:color w:val="4F4F4F"/>
          <w:sz w:val="23"/>
          <w:szCs w:val="23"/>
        </w:rPr>
        <w:t>. Then, use move semantics to pass the </w:t>
      </w:r>
      <w:proofErr w:type="spellStart"/>
      <w:r w:rsidRPr="002F7626">
        <w:rPr>
          <w:rFonts w:ascii="Consolas" w:eastAsia="Times New Roman" w:hAnsi="Consolas" w:cs="Courier New"/>
          <w:color w:val="0F2B3D"/>
          <w:bdr w:val="single" w:sz="6" w:space="0" w:color="B4B9BD" w:frame="1"/>
          <w:shd w:val="clear" w:color="auto" w:fill="F7F7F8"/>
        </w:rPr>
        <w:t>ChatBot</w:t>
      </w:r>
      <w:proofErr w:type="spellEnd"/>
      <w:r w:rsidRPr="002F7626">
        <w:rPr>
          <w:rFonts w:ascii="inherit" w:eastAsia="Times New Roman" w:hAnsi="inherit" w:cs="Open Sans"/>
          <w:color w:val="4F4F4F"/>
          <w:sz w:val="23"/>
          <w:szCs w:val="23"/>
        </w:rPr>
        <w:t> instance into the root node. Make sure that </w:t>
      </w:r>
      <w:proofErr w:type="spellStart"/>
      <w:r w:rsidRPr="002F7626">
        <w:rPr>
          <w:rFonts w:ascii="Consolas" w:eastAsia="Times New Roman" w:hAnsi="Consolas" w:cs="Courier New"/>
          <w:color w:val="0F2B3D"/>
          <w:bdr w:val="single" w:sz="6" w:space="0" w:color="B4B9BD" w:frame="1"/>
          <w:shd w:val="clear" w:color="auto" w:fill="F7F7F8"/>
        </w:rPr>
        <w:t>ChatLogic</w:t>
      </w:r>
      <w:proofErr w:type="spellEnd"/>
      <w:r w:rsidRPr="002F7626">
        <w:rPr>
          <w:rFonts w:ascii="inherit" w:eastAsia="Times New Roman" w:hAnsi="inherit" w:cs="Open Sans"/>
          <w:color w:val="4F4F4F"/>
          <w:sz w:val="23"/>
          <w:szCs w:val="23"/>
        </w:rPr>
        <w:t> has no ownership relation to the </w:t>
      </w:r>
      <w:proofErr w:type="spellStart"/>
      <w:r w:rsidRPr="002F7626">
        <w:rPr>
          <w:rFonts w:ascii="Consolas" w:eastAsia="Times New Roman" w:hAnsi="Consolas" w:cs="Courier New"/>
          <w:color w:val="0F2B3D"/>
          <w:bdr w:val="single" w:sz="6" w:space="0" w:color="B4B9BD" w:frame="1"/>
          <w:shd w:val="clear" w:color="auto" w:fill="F7F7F8"/>
        </w:rPr>
        <w:t>ChatBot</w:t>
      </w:r>
      <w:proofErr w:type="spellEnd"/>
      <w:r w:rsidRPr="002F7626">
        <w:rPr>
          <w:rFonts w:ascii="inherit" w:eastAsia="Times New Roman" w:hAnsi="inherit" w:cs="Open Sans"/>
          <w:color w:val="4F4F4F"/>
          <w:sz w:val="23"/>
          <w:szCs w:val="23"/>
        </w:rPr>
        <w:t> instance and thus is no longer responsible for memory allocation and deallocation. Note that the member </w:t>
      </w:r>
      <w:r w:rsidRPr="002F7626">
        <w:rPr>
          <w:rFonts w:ascii="Consolas" w:eastAsia="Times New Roman" w:hAnsi="Consolas" w:cs="Courier New"/>
          <w:color w:val="0F2B3D"/>
          <w:bdr w:val="single" w:sz="6" w:space="0" w:color="B4B9BD" w:frame="1"/>
          <w:shd w:val="clear" w:color="auto" w:fill="F7F7F8"/>
        </w:rPr>
        <w:t>_</w:t>
      </w:r>
      <w:proofErr w:type="spellStart"/>
      <w:r w:rsidRPr="002F7626">
        <w:rPr>
          <w:rFonts w:ascii="Consolas" w:eastAsia="Times New Roman" w:hAnsi="Consolas" w:cs="Courier New"/>
          <w:color w:val="0F2B3D"/>
          <w:bdr w:val="single" w:sz="6" w:space="0" w:color="B4B9BD" w:frame="1"/>
          <w:shd w:val="clear" w:color="auto" w:fill="F7F7F8"/>
        </w:rPr>
        <w:t>chatBot</w:t>
      </w:r>
      <w:proofErr w:type="spellEnd"/>
      <w:r w:rsidRPr="002F7626">
        <w:rPr>
          <w:rFonts w:ascii="inherit" w:eastAsia="Times New Roman" w:hAnsi="inherit" w:cs="Open Sans"/>
          <w:color w:val="4F4F4F"/>
          <w:sz w:val="23"/>
          <w:szCs w:val="23"/>
        </w:rPr>
        <w:t> remains so it can be used as a communication handle between GUI and </w:t>
      </w:r>
      <w:proofErr w:type="spellStart"/>
      <w:r w:rsidRPr="002F7626">
        <w:rPr>
          <w:rFonts w:ascii="Consolas" w:eastAsia="Times New Roman" w:hAnsi="Consolas" w:cs="Courier New"/>
          <w:color w:val="0F2B3D"/>
          <w:bdr w:val="single" w:sz="6" w:space="0" w:color="B4B9BD" w:frame="1"/>
          <w:shd w:val="clear" w:color="auto" w:fill="F7F7F8"/>
        </w:rPr>
        <w:t>ChatBot</w:t>
      </w:r>
      <w:proofErr w:type="spellEnd"/>
      <w:r w:rsidRPr="002F7626">
        <w:rPr>
          <w:rFonts w:ascii="inherit" w:eastAsia="Times New Roman" w:hAnsi="inherit" w:cs="Open Sans"/>
          <w:color w:val="4F4F4F"/>
          <w:sz w:val="23"/>
          <w:szCs w:val="23"/>
        </w:rPr>
        <w:t> instance. Make all required changes in files </w:t>
      </w:r>
      <w:r w:rsidRPr="002F7626">
        <w:rPr>
          <w:rFonts w:ascii="Consolas" w:eastAsia="Times New Roman" w:hAnsi="Consolas" w:cs="Courier New"/>
          <w:color w:val="0F2B3D"/>
          <w:bdr w:val="single" w:sz="6" w:space="0" w:color="B4B9BD" w:frame="1"/>
          <w:shd w:val="clear" w:color="auto" w:fill="F7F7F8"/>
        </w:rPr>
        <w:t>chatlogic.h</w:t>
      </w:r>
      <w:r w:rsidRPr="002F7626">
        <w:rPr>
          <w:rFonts w:ascii="inherit" w:eastAsia="Times New Roman" w:hAnsi="inherit" w:cs="Open Sans"/>
          <w:color w:val="4F4F4F"/>
          <w:sz w:val="23"/>
          <w:szCs w:val="23"/>
        </w:rPr>
        <w:t> / </w:t>
      </w:r>
      <w:r w:rsidRPr="002F7626">
        <w:rPr>
          <w:rFonts w:ascii="Consolas" w:eastAsia="Times New Roman" w:hAnsi="Consolas" w:cs="Courier New"/>
          <w:color w:val="0F2B3D"/>
          <w:bdr w:val="single" w:sz="6" w:space="0" w:color="B4B9BD" w:frame="1"/>
          <w:shd w:val="clear" w:color="auto" w:fill="F7F7F8"/>
        </w:rPr>
        <w:t>chatlogic.cpp</w:t>
      </w:r>
      <w:r w:rsidRPr="002F7626">
        <w:rPr>
          <w:rFonts w:ascii="inherit" w:eastAsia="Times New Roman" w:hAnsi="inherit" w:cs="Open Sans"/>
          <w:color w:val="4F4F4F"/>
          <w:sz w:val="23"/>
          <w:szCs w:val="23"/>
        </w:rPr>
        <w:t> and </w:t>
      </w:r>
      <w:r w:rsidRPr="002F7626">
        <w:rPr>
          <w:rFonts w:ascii="Consolas" w:eastAsia="Times New Roman" w:hAnsi="Consolas" w:cs="Courier New"/>
          <w:color w:val="0F2B3D"/>
          <w:bdr w:val="single" w:sz="6" w:space="0" w:color="B4B9BD" w:frame="1"/>
          <w:shd w:val="clear" w:color="auto" w:fill="F7F7F8"/>
        </w:rPr>
        <w:t>graphnode.h</w:t>
      </w:r>
      <w:r w:rsidRPr="002F7626">
        <w:rPr>
          <w:rFonts w:ascii="inherit" w:eastAsia="Times New Roman" w:hAnsi="inherit" w:cs="Open Sans"/>
          <w:color w:val="4F4F4F"/>
          <w:sz w:val="23"/>
          <w:szCs w:val="23"/>
        </w:rPr>
        <w:t> / </w:t>
      </w:r>
      <w:r w:rsidRPr="002F7626">
        <w:rPr>
          <w:rFonts w:ascii="Consolas" w:eastAsia="Times New Roman" w:hAnsi="Consolas" w:cs="Courier New"/>
          <w:color w:val="0F2B3D"/>
          <w:bdr w:val="single" w:sz="6" w:space="0" w:color="B4B9BD" w:frame="1"/>
          <w:shd w:val="clear" w:color="auto" w:fill="F7F7F8"/>
        </w:rPr>
        <w:t>graphnode.cpp</w:t>
      </w:r>
      <w:r w:rsidRPr="002F7626">
        <w:rPr>
          <w:rFonts w:ascii="inherit" w:eastAsia="Times New Roman" w:hAnsi="inherit" w:cs="Open Sans"/>
          <w:color w:val="4F4F4F"/>
          <w:sz w:val="23"/>
          <w:szCs w:val="23"/>
        </w:rPr>
        <w:t>. When the program is executed, messages on which part of the Rule of Five components of </w:t>
      </w:r>
      <w:proofErr w:type="spellStart"/>
      <w:r w:rsidRPr="002F7626">
        <w:rPr>
          <w:rFonts w:ascii="Consolas" w:eastAsia="Times New Roman" w:hAnsi="Consolas" w:cs="Courier New"/>
          <w:color w:val="0F2B3D"/>
          <w:bdr w:val="single" w:sz="6" w:space="0" w:color="B4B9BD" w:frame="1"/>
          <w:shd w:val="clear" w:color="auto" w:fill="F7F7F8"/>
        </w:rPr>
        <w:t>ChatBot</w:t>
      </w:r>
      <w:proofErr w:type="spellEnd"/>
      <w:r w:rsidRPr="002F7626">
        <w:rPr>
          <w:rFonts w:ascii="inherit" w:eastAsia="Times New Roman" w:hAnsi="inherit" w:cs="Open Sans"/>
          <w:color w:val="4F4F4F"/>
          <w:sz w:val="23"/>
          <w:szCs w:val="23"/>
        </w:rPr>
        <w:t xml:space="preserve"> is called should </w:t>
      </w:r>
      <w:r w:rsidRPr="002F7626">
        <w:rPr>
          <w:rFonts w:ascii="inherit" w:eastAsia="Times New Roman" w:hAnsi="inherit" w:cs="Open Sans"/>
          <w:color w:val="4F4F4F"/>
          <w:sz w:val="23"/>
          <w:szCs w:val="23"/>
        </w:rPr>
        <w:lastRenderedPageBreak/>
        <w:t>be printed to the console. When sending a query to the </w:t>
      </w:r>
      <w:proofErr w:type="spellStart"/>
      <w:r w:rsidRPr="002F7626">
        <w:rPr>
          <w:rFonts w:ascii="Consolas" w:eastAsia="Times New Roman" w:hAnsi="Consolas" w:cs="Courier New"/>
          <w:color w:val="0F2B3D"/>
          <w:bdr w:val="single" w:sz="6" w:space="0" w:color="B4B9BD" w:frame="1"/>
          <w:shd w:val="clear" w:color="auto" w:fill="F7F7F8"/>
        </w:rPr>
        <w:t>ChatBot</w:t>
      </w:r>
      <w:proofErr w:type="spellEnd"/>
      <w:r w:rsidRPr="002F7626">
        <w:rPr>
          <w:rFonts w:ascii="inherit" w:eastAsia="Times New Roman" w:hAnsi="inherit" w:cs="Open Sans"/>
          <w:color w:val="4F4F4F"/>
          <w:sz w:val="23"/>
          <w:szCs w:val="23"/>
        </w:rPr>
        <w:t>, the output should look like the following:</w:t>
      </w:r>
    </w:p>
    <w:p w:rsidR="002F7626" w:rsidRPr="002F7626" w:rsidRDefault="002F7626" w:rsidP="002F762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roofErr w:type="spellStart"/>
      <w:r w:rsidRPr="002F7626">
        <w:rPr>
          <w:rFonts w:ascii="Consolas" w:eastAsia="Times New Roman" w:hAnsi="Consolas" w:cs="Courier New"/>
          <w:color w:val="0F2B3D"/>
          <w:sz w:val="20"/>
          <w:szCs w:val="20"/>
          <w:bdr w:val="none" w:sz="0" w:space="0" w:color="auto" w:frame="1"/>
          <w:shd w:val="clear" w:color="auto" w:fill="F7F7F8"/>
        </w:rPr>
        <w:t>ChatBot</w:t>
      </w:r>
      <w:proofErr w:type="spellEnd"/>
      <w:r w:rsidRPr="002F7626">
        <w:rPr>
          <w:rFonts w:ascii="Consolas" w:eastAsia="Times New Roman" w:hAnsi="Consolas" w:cs="Courier New"/>
          <w:color w:val="0F2B3D"/>
          <w:sz w:val="20"/>
          <w:szCs w:val="20"/>
          <w:bdr w:val="none" w:sz="0" w:space="0" w:color="auto" w:frame="1"/>
          <w:shd w:val="clear" w:color="auto" w:fill="F7F7F8"/>
        </w:rPr>
        <w:t xml:space="preserve"> Constructor</w:t>
      </w:r>
    </w:p>
    <w:p w:rsidR="002F7626" w:rsidRPr="002F7626" w:rsidRDefault="002F7626" w:rsidP="002F762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roofErr w:type="spellStart"/>
      <w:r w:rsidRPr="002F7626">
        <w:rPr>
          <w:rFonts w:ascii="Consolas" w:eastAsia="Times New Roman" w:hAnsi="Consolas" w:cs="Courier New"/>
          <w:color w:val="0F2B3D"/>
          <w:sz w:val="20"/>
          <w:szCs w:val="20"/>
          <w:bdr w:val="none" w:sz="0" w:space="0" w:color="auto" w:frame="1"/>
          <w:shd w:val="clear" w:color="auto" w:fill="F7F7F8"/>
        </w:rPr>
        <w:t>ChatBot</w:t>
      </w:r>
      <w:proofErr w:type="spellEnd"/>
      <w:r w:rsidRPr="002F7626">
        <w:rPr>
          <w:rFonts w:ascii="Consolas" w:eastAsia="Times New Roman" w:hAnsi="Consolas" w:cs="Courier New"/>
          <w:color w:val="0F2B3D"/>
          <w:sz w:val="20"/>
          <w:szCs w:val="20"/>
          <w:bdr w:val="none" w:sz="0" w:space="0" w:color="auto" w:frame="1"/>
          <w:shd w:val="clear" w:color="auto" w:fill="F7F7F8"/>
        </w:rPr>
        <w:t xml:space="preserve"> Move Constructor</w:t>
      </w:r>
    </w:p>
    <w:p w:rsidR="002F7626" w:rsidRPr="002F7626" w:rsidRDefault="002F7626" w:rsidP="002F762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roofErr w:type="spellStart"/>
      <w:r w:rsidRPr="002F7626">
        <w:rPr>
          <w:rFonts w:ascii="Consolas" w:eastAsia="Times New Roman" w:hAnsi="Consolas" w:cs="Courier New"/>
          <w:color w:val="0F2B3D"/>
          <w:sz w:val="20"/>
          <w:szCs w:val="20"/>
          <w:bdr w:val="none" w:sz="0" w:space="0" w:color="auto" w:frame="1"/>
          <w:shd w:val="clear" w:color="auto" w:fill="F7F7F8"/>
        </w:rPr>
        <w:t>ChatBot</w:t>
      </w:r>
      <w:proofErr w:type="spellEnd"/>
      <w:r w:rsidRPr="002F7626">
        <w:rPr>
          <w:rFonts w:ascii="Consolas" w:eastAsia="Times New Roman" w:hAnsi="Consolas" w:cs="Courier New"/>
          <w:color w:val="0F2B3D"/>
          <w:sz w:val="20"/>
          <w:szCs w:val="20"/>
          <w:bdr w:val="none" w:sz="0" w:space="0" w:color="auto" w:frame="1"/>
          <w:shd w:val="clear" w:color="auto" w:fill="F7F7F8"/>
        </w:rPr>
        <w:t xml:space="preserve"> Move Assignment Operator</w:t>
      </w:r>
    </w:p>
    <w:p w:rsidR="002F7626" w:rsidRPr="002F7626" w:rsidRDefault="002F7626" w:rsidP="002F762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urier New"/>
          <w:color w:val="0F2B3D"/>
          <w:sz w:val="20"/>
          <w:szCs w:val="20"/>
          <w:bdr w:val="none" w:sz="0" w:space="0" w:color="auto" w:frame="1"/>
          <w:shd w:val="clear" w:color="auto" w:fill="F7F7F8"/>
        </w:rPr>
      </w:pPr>
      <w:proofErr w:type="spellStart"/>
      <w:r w:rsidRPr="002F7626">
        <w:rPr>
          <w:rFonts w:ascii="Consolas" w:eastAsia="Times New Roman" w:hAnsi="Consolas" w:cs="Courier New"/>
          <w:color w:val="0F2B3D"/>
          <w:sz w:val="20"/>
          <w:szCs w:val="20"/>
          <w:bdr w:val="none" w:sz="0" w:space="0" w:color="auto" w:frame="1"/>
          <w:shd w:val="clear" w:color="auto" w:fill="F7F7F8"/>
        </w:rPr>
        <w:t>ChatBot</w:t>
      </w:r>
      <w:proofErr w:type="spellEnd"/>
      <w:r w:rsidRPr="002F7626">
        <w:rPr>
          <w:rFonts w:ascii="Consolas" w:eastAsia="Times New Roman" w:hAnsi="Consolas" w:cs="Courier New"/>
          <w:color w:val="0F2B3D"/>
          <w:sz w:val="20"/>
          <w:szCs w:val="20"/>
          <w:bdr w:val="none" w:sz="0" w:space="0" w:color="auto" w:frame="1"/>
          <w:shd w:val="clear" w:color="auto" w:fill="F7F7F8"/>
        </w:rPr>
        <w:t xml:space="preserve"> Destructor</w:t>
      </w:r>
    </w:p>
    <w:p w:rsidR="002F7626" w:rsidRPr="002F7626" w:rsidRDefault="002F7626" w:rsidP="002F7626">
      <w:pPr>
        <w:pBdr>
          <w:top w:val="single" w:sz="6" w:space="0" w:color="B4B9BD"/>
          <w:left w:val="single" w:sz="6" w:space="0" w:color="B4B9BD"/>
          <w:bottom w:val="single" w:sz="6" w:space="0" w:color="B4B9BD"/>
          <w:right w:val="single" w:sz="6" w:space="0" w:color="B4B9BD"/>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nsolas" w:eastAsia="Times New Roman" w:hAnsi="Consolas" w:cs="Courier New"/>
          <w:color w:val="525C65"/>
          <w:sz w:val="20"/>
          <w:szCs w:val="20"/>
        </w:rPr>
      </w:pPr>
      <w:proofErr w:type="spellStart"/>
      <w:r w:rsidRPr="002F7626">
        <w:rPr>
          <w:rFonts w:ascii="Consolas" w:eastAsia="Times New Roman" w:hAnsi="Consolas" w:cs="Courier New"/>
          <w:color w:val="0F2B3D"/>
          <w:sz w:val="20"/>
          <w:szCs w:val="20"/>
          <w:bdr w:val="none" w:sz="0" w:space="0" w:color="auto" w:frame="1"/>
          <w:shd w:val="clear" w:color="auto" w:fill="F7F7F8"/>
        </w:rPr>
        <w:t>ChatBot</w:t>
      </w:r>
      <w:proofErr w:type="spellEnd"/>
      <w:r w:rsidRPr="002F7626">
        <w:rPr>
          <w:rFonts w:ascii="Consolas" w:eastAsia="Times New Roman" w:hAnsi="Consolas" w:cs="Courier New"/>
          <w:color w:val="0F2B3D"/>
          <w:sz w:val="20"/>
          <w:szCs w:val="20"/>
          <w:bdr w:val="none" w:sz="0" w:space="0" w:color="auto" w:frame="1"/>
          <w:shd w:val="clear" w:color="auto" w:fill="F7F7F8"/>
        </w:rPr>
        <w:t xml:space="preserve"> Destructor </w:t>
      </w:r>
    </w:p>
    <w:p w:rsidR="002F7626" w:rsidRDefault="002F7626" w:rsidP="002F7626">
      <w:pPr>
        <w:pStyle w:val="ListParagraph"/>
      </w:pPr>
    </w:p>
    <w:p w:rsidR="002E411E" w:rsidRDefault="002E411E" w:rsidP="002E411E">
      <w:pPr>
        <w:pStyle w:val="ListParagraph"/>
        <w:numPr>
          <w:ilvl w:val="0"/>
          <w:numId w:val="1"/>
        </w:numPr>
      </w:pPr>
      <w:r>
        <w:t>Project Workspace</w:t>
      </w:r>
    </w:p>
    <w:p w:rsidR="002F7626" w:rsidRDefault="002F7626" w:rsidP="002F7626">
      <w:r>
        <w:rPr>
          <w:noProof/>
        </w:rPr>
        <w:drawing>
          <wp:inline distT="0" distB="0" distL="0" distR="0" wp14:anchorId="2AEF5B79" wp14:editId="5B0F71EA">
            <wp:extent cx="5943600" cy="27387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738755"/>
                    </a:xfrm>
                    <a:prstGeom prst="rect">
                      <a:avLst/>
                    </a:prstGeom>
                  </pic:spPr>
                </pic:pic>
              </a:graphicData>
            </a:graphic>
          </wp:inline>
        </w:drawing>
      </w:r>
    </w:p>
    <w:p w:rsidR="002F7626" w:rsidRDefault="002F7626" w:rsidP="002F7626"/>
    <w:p w:rsidR="002E411E" w:rsidRDefault="002E411E" w:rsidP="002E411E">
      <w:pPr>
        <w:pStyle w:val="ListParagraph"/>
        <w:numPr>
          <w:ilvl w:val="0"/>
          <w:numId w:val="1"/>
        </w:numPr>
      </w:pPr>
      <w:r>
        <w:t>PROJECT: MEMORY MANAGEMENT CHATBOT</w:t>
      </w:r>
    </w:p>
    <w:p w:rsidR="002F7626" w:rsidRPr="002F7626" w:rsidRDefault="002F7626" w:rsidP="002F7626">
      <w:pPr>
        <w:pStyle w:val="Heading2"/>
        <w:shd w:val="clear" w:color="auto" w:fill="FFFFFF"/>
        <w:spacing w:before="0" w:beforeAutospacing="0" w:after="0" w:afterAutospacing="0" w:line="320" w:lineRule="atLeast"/>
        <w:textAlignment w:val="baseline"/>
        <w:rPr>
          <w:rFonts w:ascii="inherit" w:hAnsi="inherit" w:cs="Open Sans"/>
          <w:b w:val="0"/>
          <w:bCs w:val="0"/>
          <w:color w:val="58646D"/>
        </w:rPr>
      </w:pPr>
      <w:r>
        <w:rPr>
          <w:rFonts w:ascii="inherit" w:hAnsi="inherit" w:cs="Open Sans"/>
          <w:b w:val="0"/>
          <w:bCs w:val="0"/>
          <w:color w:val="58646D"/>
        </w:rPr>
        <w:t xml:space="preserve">Project </w:t>
      </w:r>
      <w:proofErr w:type="spellStart"/>
      <w:r>
        <w:rPr>
          <w:rFonts w:ascii="inherit" w:hAnsi="inherit" w:cs="Open Sans"/>
          <w:b w:val="0"/>
          <w:bCs w:val="0"/>
          <w:color w:val="58646D"/>
        </w:rPr>
        <w:t>Submission</w:t>
      </w:r>
      <w:r>
        <w:rPr>
          <w:rStyle w:val="vds-buttoncontent"/>
          <w:rFonts w:ascii="inherit" w:hAnsi="inherit" w:cs="Open Sans"/>
          <w:color w:val="FFFFFF"/>
          <w:sz w:val="23"/>
          <w:szCs w:val="23"/>
          <w:bdr w:val="none" w:sz="0" w:space="0" w:color="auto" w:frame="1"/>
        </w:rPr>
        <w:t>K</w:t>
      </w:r>
      <w:proofErr w:type="spellEnd"/>
      <w:r>
        <w:rPr>
          <w:rStyle w:val="vds-buttoncontent"/>
          <w:rFonts w:ascii="inherit" w:hAnsi="inherit" w:cs="Open Sans"/>
          <w:color w:val="FFFFFF"/>
          <w:sz w:val="23"/>
          <w:szCs w:val="23"/>
          <w:bdr w:val="none" w:sz="0" w:space="0" w:color="auto" w:frame="1"/>
        </w:rPr>
        <w:t xml:space="preserve"> A MENTOR</w:t>
      </w:r>
    </w:p>
    <w:p w:rsidR="002F7626" w:rsidRDefault="002F7626" w:rsidP="002F7626">
      <w:pPr>
        <w:pStyle w:val="Heading6"/>
        <w:shd w:val="clear" w:color="auto" w:fill="F9F9FA"/>
        <w:spacing w:before="0" w:line="320" w:lineRule="atLeast"/>
        <w:textAlignment w:val="baseline"/>
        <w:rPr>
          <w:rFonts w:ascii="inherit" w:hAnsi="inherit" w:cs="Open Sans"/>
          <w:caps/>
          <w:color w:val="96A0AA"/>
          <w:spacing w:val="23"/>
          <w:sz w:val="15"/>
          <w:szCs w:val="15"/>
          <w:bdr w:val="none" w:sz="0" w:space="0" w:color="auto" w:frame="1"/>
        </w:rPr>
      </w:pPr>
      <w:r>
        <w:rPr>
          <w:rFonts w:ascii="inherit" w:hAnsi="inherit" w:cs="Open Sans"/>
          <w:caps/>
          <w:color w:val="96A0AA"/>
          <w:spacing w:val="23"/>
          <w:bdr w:val="none" w:sz="0" w:space="0" w:color="auto" w:frame="1"/>
        </w:rPr>
        <w:t> DUE DATE</w:t>
      </w:r>
    </w:p>
    <w:p w:rsidR="002F7626" w:rsidRDefault="002F7626" w:rsidP="002F7626">
      <w:pPr>
        <w:pStyle w:val="vds-text--sm"/>
        <w:shd w:val="clear" w:color="auto" w:fill="F9F9FA"/>
        <w:spacing w:before="0" w:beforeAutospacing="0" w:after="0" w:afterAutospacing="0" w:line="320" w:lineRule="atLeast"/>
        <w:textAlignment w:val="baseline"/>
        <w:rPr>
          <w:rFonts w:ascii="inherit" w:hAnsi="inherit" w:cs="Open Sans"/>
          <w:b/>
          <w:bCs/>
          <w:color w:val="1F2932"/>
          <w:sz w:val="23"/>
          <w:szCs w:val="23"/>
          <w:bdr w:val="none" w:sz="0" w:space="0" w:color="auto" w:frame="1"/>
        </w:rPr>
      </w:pPr>
      <w:r>
        <w:rPr>
          <w:rFonts w:ascii="inherit" w:hAnsi="inherit" w:cs="Open Sans"/>
          <w:b/>
          <w:bCs/>
          <w:color w:val="1F2932"/>
          <w:sz w:val="23"/>
          <w:szCs w:val="23"/>
          <w:bdr w:val="none" w:sz="0" w:space="0" w:color="auto" w:frame="1"/>
        </w:rPr>
        <w:t>Aug 4</w:t>
      </w:r>
    </w:p>
    <w:p w:rsidR="002F7626" w:rsidRDefault="002F7626" w:rsidP="002F7626">
      <w:pPr>
        <w:pStyle w:val="Heading6"/>
        <w:shd w:val="clear" w:color="auto" w:fill="F9F9FA"/>
        <w:spacing w:before="0" w:line="320" w:lineRule="atLeast"/>
        <w:textAlignment w:val="baseline"/>
        <w:rPr>
          <w:rFonts w:ascii="inherit" w:hAnsi="inherit" w:cs="Open Sans"/>
          <w:b/>
          <w:bCs/>
          <w:caps/>
          <w:color w:val="96A0AA"/>
          <w:spacing w:val="23"/>
          <w:sz w:val="15"/>
          <w:szCs w:val="15"/>
          <w:bdr w:val="none" w:sz="0" w:space="0" w:color="auto" w:frame="1"/>
        </w:rPr>
      </w:pPr>
      <w:r>
        <w:rPr>
          <w:rFonts w:ascii="inherit" w:hAnsi="inherit" w:cs="Open Sans"/>
          <w:caps/>
          <w:color w:val="96A0AA"/>
          <w:spacing w:val="23"/>
          <w:bdr w:val="none" w:sz="0" w:space="0" w:color="auto" w:frame="1"/>
        </w:rPr>
        <w:t> STATUS</w:t>
      </w:r>
    </w:p>
    <w:p w:rsidR="002F7626" w:rsidRDefault="002F7626" w:rsidP="002F7626">
      <w:pPr>
        <w:pStyle w:val="vds-text--sm"/>
        <w:shd w:val="clear" w:color="auto" w:fill="F9F9FA"/>
        <w:spacing w:before="0" w:beforeAutospacing="0" w:after="0" w:afterAutospacing="0" w:line="320" w:lineRule="atLeast"/>
        <w:textAlignment w:val="baseline"/>
        <w:rPr>
          <w:rFonts w:ascii="inherit" w:hAnsi="inherit" w:cs="Open Sans"/>
          <w:b/>
          <w:bCs/>
          <w:color w:val="1F2932"/>
          <w:sz w:val="23"/>
          <w:szCs w:val="23"/>
          <w:bdr w:val="none" w:sz="0" w:space="0" w:color="auto" w:frame="1"/>
        </w:rPr>
      </w:pPr>
      <w:r>
        <w:rPr>
          <w:rFonts w:ascii="inherit" w:hAnsi="inherit" w:cs="Open Sans"/>
          <w:b/>
          <w:bCs/>
          <w:color w:val="1F2932"/>
          <w:sz w:val="23"/>
          <w:szCs w:val="23"/>
          <w:bdr w:val="none" w:sz="0" w:space="0" w:color="auto" w:frame="1"/>
        </w:rPr>
        <w:t>Not submitted</w:t>
      </w:r>
    </w:p>
    <w:p w:rsidR="002F7626" w:rsidRDefault="002F7626" w:rsidP="002F7626">
      <w:pPr>
        <w:pStyle w:val="vds-text--sm"/>
        <w:shd w:val="clear" w:color="auto" w:fill="F9F9FA"/>
        <w:spacing w:before="0" w:beforeAutospacing="0" w:after="0" w:afterAutospacing="0" w:line="320" w:lineRule="atLeast"/>
        <w:textAlignment w:val="baseline"/>
        <w:rPr>
          <w:rFonts w:ascii="inherit" w:hAnsi="inherit" w:cs="Open Sans"/>
          <w:color w:val="58646D"/>
          <w:sz w:val="23"/>
          <w:szCs w:val="23"/>
          <w:bdr w:val="none" w:sz="0" w:space="0" w:color="auto" w:frame="1"/>
        </w:rPr>
      </w:pPr>
      <w:r>
        <w:rPr>
          <w:rFonts w:ascii="inherit" w:hAnsi="inherit" w:cs="Open Sans"/>
          <w:color w:val="58646D"/>
          <w:sz w:val="23"/>
          <w:szCs w:val="23"/>
          <w:bdr w:val="none" w:sz="0" w:space="0" w:color="auto" w:frame="1"/>
        </w:rPr>
        <w:t>Due at: Tue, Aug 4 3:00 pm</w:t>
      </w:r>
    </w:p>
    <w:p w:rsidR="002F7626" w:rsidRDefault="002F7626" w:rsidP="002F7626">
      <w:pPr>
        <w:pStyle w:val="NormalWeb"/>
        <w:shd w:val="clear" w:color="auto" w:fill="FFFFFF"/>
        <w:spacing w:before="0" w:beforeAutospacing="0" w:after="0" w:afterAutospacing="0"/>
        <w:textAlignment w:val="baseline"/>
        <w:rPr>
          <w:rFonts w:ascii="inherit" w:hAnsi="inherit" w:cs="Open Sans"/>
          <w:color w:val="58646D"/>
          <w:sz w:val="23"/>
          <w:szCs w:val="23"/>
        </w:rPr>
      </w:pPr>
      <w:r>
        <w:rPr>
          <w:rFonts w:ascii="inherit" w:hAnsi="inherit" w:cs="Open Sans"/>
          <w:color w:val="58646D"/>
          <w:sz w:val="23"/>
          <w:szCs w:val="23"/>
        </w:rPr>
        <w:t>You can find the GitHub repo for the project </w:t>
      </w:r>
      <w:hyperlink r:id="rId139" w:tgtFrame="_blank" w:history="1">
        <w:r>
          <w:rPr>
            <w:rStyle w:val="Hyperlink"/>
            <w:rFonts w:ascii="inherit" w:hAnsi="inherit" w:cs="Open Sans"/>
            <w:b/>
            <w:bCs/>
            <w:color w:val="02B3E4"/>
            <w:sz w:val="23"/>
            <w:szCs w:val="23"/>
            <w:bdr w:val="none" w:sz="0" w:space="0" w:color="auto" w:frame="1"/>
          </w:rPr>
          <w:t>here</w:t>
        </w:r>
      </w:hyperlink>
      <w:r>
        <w:rPr>
          <w:rFonts w:ascii="inherit" w:hAnsi="inherit" w:cs="Open Sans"/>
          <w:color w:val="58646D"/>
          <w:sz w:val="23"/>
          <w:szCs w:val="23"/>
        </w:rPr>
        <w:t>. The rubric for the project can be found </w:t>
      </w:r>
      <w:hyperlink r:id="rId140" w:anchor="!/rubrics/2687/view" w:tgtFrame="_blank" w:history="1">
        <w:r>
          <w:rPr>
            <w:rStyle w:val="Hyperlink"/>
            <w:rFonts w:ascii="inherit" w:hAnsi="inherit" w:cs="Open Sans"/>
            <w:b/>
            <w:bCs/>
            <w:color w:val="02B3E4"/>
            <w:sz w:val="23"/>
            <w:szCs w:val="23"/>
            <w:bdr w:val="none" w:sz="0" w:space="0" w:color="auto" w:frame="1"/>
          </w:rPr>
          <w:t>here</w:t>
        </w:r>
      </w:hyperlink>
      <w:r>
        <w:rPr>
          <w:rFonts w:ascii="inherit" w:hAnsi="inherit" w:cs="Open Sans"/>
          <w:color w:val="58646D"/>
          <w:sz w:val="23"/>
          <w:szCs w:val="23"/>
        </w:rPr>
        <w:t>. See the previous classroom concepts for additional details on the project.</w:t>
      </w:r>
    </w:p>
    <w:p w:rsidR="002F7626" w:rsidRDefault="002F7626" w:rsidP="002F7626">
      <w:pPr>
        <w:pStyle w:val="ListParagraph"/>
      </w:pPr>
    </w:p>
    <w:sectPr w:rsidR="002F76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var(--jp-code-font-family)">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D0248"/>
    <w:multiLevelType w:val="multilevel"/>
    <w:tmpl w:val="5E7C2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5F299E"/>
    <w:multiLevelType w:val="multilevel"/>
    <w:tmpl w:val="B7F48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D02609"/>
    <w:multiLevelType w:val="multilevel"/>
    <w:tmpl w:val="D3282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F24D6A"/>
    <w:multiLevelType w:val="multilevel"/>
    <w:tmpl w:val="567A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054654"/>
    <w:multiLevelType w:val="multilevel"/>
    <w:tmpl w:val="8084E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5F418D"/>
    <w:multiLevelType w:val="multilevel"/>
    <w:tmpl w:val="20ACD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B212C6"/>
    <w:multiLevelType w:val="multilevel"/>
    <w:tmpl w:val="BB66E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534916"/>
    <w:multiLevelType w:val="multilevel"/>
    <w:tmpl w:val="2B4A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0751426"/>
    <w:multiLevelType w:val="multilevel"/>
    <w:tmpl w:val="30C2F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7F1077"/>
    <w:multiLevelType w:val="multilevel"/>
    <w:tmpl w:val="A5761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42F68F7"/>
    <w:multiLevelType w:val="multilevel"/>
    <w:tmpl w:val="28083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4E177DA"/>
    <w:multiLevelType w:val="multilevel"/>
    <w:tmpl w:val="8AB23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F16AD1"/>
    <w:multiLevelType w:val="hybridMultilevel"/>
    <w:tmpl w:val="D61ED5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D30BA2"/>
    <w:multiLevelType w:val="hybridMultilevel"/>
    <w:tmpl w:val="357E6A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1D620D"/>
    <w:multiLevelType w:val="multilevel"/>
    <w:tmpl w:val="D23A7F6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6AEC4071"/>
    <w:multiLevelType w:val="multilevel"/>
    <w:tmpl w:val="019E5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CCF1142"/>
    <w:multiLevelType w:val="multilevel"/>
    <w:tmpl w:val="887C8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F6E2289"/>
    <w:multiLevelType w:val="multilevel"/>
    <w:tmpl w:val="12DE49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5BB48A4"/>
    <w:multiLevelType w:val="multilevel"/>
    <w:tmpl w:val="DF58AE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5D83FCD"/>
    <w:multiLevelType w:val="multilevel"/>
    <w:tmpl w:val="DFBE3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B111463"/>
    <w:multiLevelType w:val="multilevel"/>
    <w:tmpl w:val="7FC2B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F7700E"/>
    <w:multiLevelType w:val="hybridMultilevel"/>
    <w:tmpl w:val="2160A9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3"/>
  </w:num>
  <w:num w:numId="3">
    <w:abstractNumId w:val="16"/>
  </w:num>
  <w:num w:numId="4">
    <w:abstractNumId w:val="19"/>
  </w:num>
  <w:num w:numId="5">
    <w:abstractNumId w:val="15"/>
  </w:num>
  <w:num w:numId="6">
    <w:abstractNumId w:val="20"/>
  </w:num>
  <w:num w:numId="7">
    <w:abstractNumId w:val="10"/>
  </w:num>
  <w:num w:numId="8">
    <w:abstractNumId w:val="17"/>
  </w:num>
  <w:num w:numId="9">
    <w:abstractNumId w:val="18"/>
  </w:num>
  <w:num w:numId="10">
    <w:abstractNumId w:val="14"/>
  </w:num>
  <w:num w:numId="11">
    <w:abstractNumId w:val="1"/>
  </w:num>
  <w:num w:numId="12">
    <w:abstractNumId w:val="8"/>
  </w:num>
  <w:num w:numId="13">
    <w:abstractNumId w:val="3"/>
  </w:num>
  <w:num w:numId="14">
    <w:abstractNumId w:val="6"/>
  </w:num>
  <w:num w:numId="15">
    <w:abstractNumId w:val="4"/>
  </w:num>
  <w:num w:numId="16">
    <w:abstractNumId w:val="11"/>
  </w:num>
  <w:num w:numId="17">
    <w:abstractNumId w:val="2"/>
  </w:num>
  <w:num w:numId="18">
    <w:abstractNumId w:val="12"/>
  </w:num>
  <w:num w:numId="19">
    <w:abstractNumId w:val="0"/>
  </w:num>
  <w:num w:numId="20">
    <w:abstractNumId w:val="7"/>
  </w:num>
  <w:num w:numId="21">
    <w:abstractNumId w:val="9"/>
  </w:num>
  <w:num w:numId="22">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5A4"/>
    <w:rsid w:val="00085583"/>
    <w:rsid w:val="000E0166"/>
    <w:rsid w:val="0014676A"/>
    <w:rsid w:val="00175645"/>
    <w:rsid w:val="00186F9E"/>
    <w:rsid w:val="002033B4"/>
    <w:rsid w:val="002E411E"/>
    <w:rsid w:val="002F7626"/>
    <w:rsid w:val="00306A2F"/>
    <w:rsid w:val="003C4629"/>
    <w:rsid w:val="004045F4"/>
    <w:rsid w:val="00447B3B"/>
    <w:rsid w:val="00450214"/>
    <w:rsid w:val="004F604F"/>
    <w:rsid w:val="00515A09"/>
    <w:rsid w:val="00531B18"/>
    <w:rsid w:val="0054246C"/>
    <w:rsid w:val="00556074"/>
    <w:rsid w:val="00690387"/>
    <w:rsid w:val="007053B4"/>
    <w:rsid w:val="00812F3C"/>
    <w:rsid w:val="008778B7"/>
    <w:rsid w:val="008844F5"/>
    <w:rsid w:val="008D78CD"/>
    <w:rsid w:val="00913969"/>
    <w:rsid w:val="009735A4"/>
    <w:rsid w:val="00A34314"/>
    <w:rsid w:val="00AF2158"/>
    <w:rsid w:val="00C94683"/>
    <w:rsid w:val="00CA1CC1"/>
    <w:rsid w:val="00D36DE7"/>
    <w:rsid w:val="00DA7F30"/>
    <w:rsid w:val="00EB042C"/>
    <w:rsid w:val="00F017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D30DB"/>
  <w15:chartTrackingRefBased/>
  <w15:docId w15:val="{4FE45552-A484-4ECC-98CC-44EB00EDA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4676A"/>
  </w:style>
  <w:style w:type="paragraph" w:styleId="Heading1">
    <w:name w:val="heading 1"/>
    <w:basedOn w:val="Normal"/>
    <w:next w:val="Normal"/>
    <w:link w:val="Heading1Char"/>
    <w:uiPriority w:val="9"/>
    <w:qFormat/>
    <w:rsid w:val="00186F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86F9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855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844F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2F762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735A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35A4"/>
    <w:rPr>
      <w:rFonts w:ascii="Segoe UI" w:hAnsi="Segoe UI" w:cs="Segoe UI"/>
      <w:sz w:val="18"/>
      <w:szCs w:val="18"/>
    </w:rPr>
  </w:style>
  <w:style w:type="paragraph" w:styleId="ListParagraph">
    <w:name w:val="List Paragraph"/>
    <w:basedOn w:val="Normal"/>
    <w:uiPriority w:val="34"/>
    <w:qFormat/>
    <w:rsid w:val="002E411E"/>
    <w:pPr>
      <w:ind w:left="720"/>
      <w:contextualSpacing/>
    </w:pPr>
  </w:style>
  <w:style w:type="character" w:styleId="Hyperlink">
    <w:name w:val="Hyperlink"/>
    <w:basedOn w:val="DefaultParagraphFont"/>
    <w:uiPriority w:val="99"/>
    <w:unhideWhenUsed/>
    <w:rsid w:val="00186F9E"/>
    <w:rPr>
      <w:color w:val="0563C1" w:themeColor="hyperlink"/>
      <w:u w:val="single"/>
    </w:rPr>
  </w:style>
  <w:style w:type="character" w:styleId="UnresolvedMention">
    <w:name w:val="Unresolved Mention"/>
    <w:basedOn w:val="DefaultParagraphFont"/>
    <w:uiPriority w:val="99"/>
    <w:semiHidden/>
    <w:unhideWhenUsed/>
    <w:rsid w:val="00186F9E"/>
    <w:rPr>
      <w:color w:val="605E5C"/>
      <w:shd w:val="clear" w:color="auto" w:fill="E1DFDD"/>
    </w:rPr>
  </w:style>
  <w:style w:type="character" w:customStyle="1" w:styleId="Heading2Char">
    <w:name w:val="Heading 2 Char"/>
    <w:basedOn w:val="DefaultParagraphFont"/>
    <w:link w:val="Heading2"/>
    <w:uiPriority w:val="9"/>
    <w:rsid w:val="00186F9E"/>
    <w:rPr>
      <w:rFonts w:ascii="Times New Roman" w:eastAsia="Times New Roman" w:hAnsi="Times New Roman" w:cs="Times New Roman"/>
      <w:b/>
      <w:bCs/>
      <w:sz w:val="36"/>
      <w:szCs w:val="36"/>
    </w:rPr>
  </w:style>
  <w:style w:type="paragraph" w:styleId="NormalWeb">
    <w:name w:val="Normal (Web)"/>
    <w:basedOn w:val="Normal"/>
    <w:uiPriority w:val="99"/>
    <w:unhideWhenUsed/>
    <w:rsid w:val="00186F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86F9E"/>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2F762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F7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F7626"/>
    <w:rPr>
      <w:rFonts w:ascii="Courier New" w:eastAsia="Times New Roman" w:hAnsi="Courier New" w:cs="Courier New"/>
      <w:sz w:val="20"/>
      <w:szCs w:val="20"/>
    </w:rPr>
  </w:style>
  <w:style w:type="character" w:customStyle="1" w:styleId="hljs-value">
    <w:name w:val="hljs-value"/>
    <w:basedOn w:val="DefaultParagraphFont"/>
    <w:rsid w:val="002F7626"/>
  </w:style>
  <w:style w:type="character" w:customStyle="1" w:styleId="Heading6Char">
    <w:name w:val="Heading 6 Char"/>
    <w:basedOn w:val="DefaultParagraphFont"/>
    <w:link w:val="Heading6"/>
    <w:uiPriority w:val="9"/>
    <w:semiHidden/>
    <w:rsid w:val="002F7626"/>
    <w:rPr>
      <w:rFonts w:asciiTheme="majorHAnsi" w:eastAsiaTheme="majorEastAsia" w:hAnsiTheme="majorHAnsi" w:cstheme="majorBidi"/>
      <w:color w:val="1F3763" w:themeColor="accent1" w:themeShade="7F"/>
    </w:rPr>
  </w:style>
  <w:style w:type="paragraph" w:customStyle="1" w:styleId="vds-text">
    <w:name w:val="vds-text"/>
    <w:basedOn w:val="Normal"/>
    <w:rsid w:val="002F762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ds-buttoncontent">
    <w:name w:val="vds-button__content"/>
    <w:basedOn w:val="DefaultParagraphFont"/>
    <w:rsid w:val="002F7626"/>
  </w:style>
  <w:style w:type="paragraph" w:customStyle="1" w:styleId="vds-text--sm">
    <w:name w:val="vds-text--sm"/>
    <w:basedOn w:val="Normal"/>
    <w:rsid w:val="002F762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D78CD"/>
    <w:rPr>
      <w:i/>
      <w:iCs/>
    </w:rPr>
  </w:style>
  <w:style w:type="character" w:customStyle="1" w:styleId="vds-selectoptional">
    <w:name w:val="vds-select__optional"/>
    <w:basedOn w:val="DefaultParagraphFont"/>
    <w:rsid w:val="008D78CD"/>
  </w:style>
  <w:style w:type="paragraph" w:customStyle="1" w:styleId="vds-selectoption">
    <w:name w:val="vds-select__option"/>
    <w:basedOn w:val="Normal"/>
    <w:rsid w:val="008D78C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ds-visually-hidden">
    <w:name w:val="vds-visually-hidden"/>
    <w:basedOn w:val="DefaultParagraphFont"/>
    <w:rsid w:val="008D78CD"/>
  </w:style>
  <w:style w:type="character" w:styleId="Strong">
    <w:name w:val="Strong"/>
    <w:basedOn w:val="DefaultParagraphFont"/>
    <w:uiPriority w:val="22"/>
    <w:qFormat/>
    <w:rsid w:val="008D78CD"/>
    <w:rPr>
      <w:b/>
      <w:bCs/>
    </w:rPr>
  </w:style>
  <w:style w:type="character" w:customStyle="1" w:styleId="Heading3Char">
    <w:name w:val="Heading 3 Char"/>
    <w:basedOn w:val="DefaultParagraphFont"/>
    <w:link w:val="Heading3"/>
    <w:uiPriority w:val="9"/>
    <w:semiHidden/>
    <w:rsid w:val="00085583"/>
    <w:rPr>
      <w:rFonts w:asciiTheme="majorHAnsi" w:eastAsiaTheme="majorEastAsia" w:hAnsiTheme="majorHAnsi" w:cstheme="majorBidi"/>
      <w:color w:val="1F3763" w:themeColor="accent1" w:themeShade="7F"/>
      <w:sz w:val="24"/>
      <w:szCs w:val="24"/>
    </w:rPr>
  </w:style>
  <w:style w:type="character" w:customStyle="1" w:styleId="cm-keyword">
    <w:name w:val="cm-keyword"/>
    <w:basedOn w:val="DefaultParagraphFont"/>
    <w:rsid w:val="00085583"/>
  </w:style>
  <w:style w:type="character" w:customStyle="1" w:styleId="cm-def">
    <w:name w:val="cm-def"/>
    <w:basedOn w:val="DefaultParagraphFont"/>
    <w:rsid w:val="00085583"/>
  </w:style>
  <w:style w:type="character" w:customStyle="1" w:styleId="cm-type">
    <w:name w:val="cm-type"/>
    <w:basedOn w:val="DefaultParagraphFont"/>
    <w:rsid w:val="00085583"/>
  </w:style>
  <w:style w:type="character" w:customStyle="1" w:styleId="cm-variable">
    <w:name w:val="cm-variable"/>
    <w:basedOn w:val="DefaultParagraphFont"/>
    <w:rsid w:val="00085583"/>
  </w:style>
  <w:style w:type="character" w:customStyle="1" w:styleId="cm-comment">
    <w:name w:val="cm-comment"/>
    <w:basedOn w:val="DefaultParagraphFont"/>
    <w:rsid w:val="00085583"/>
  </w:style>
  <w:style w:type="character" w:customStyle="1" w:styleId="cm-operator">
    <w:name w:val="cm-operator"/>
    <w:basedOn w:val="DefaultParagraphFont"/>
    <w:rsid w:val="00085583"/>
  </w:style>
  <w:style w:type="character" w:customStyle="1" w:styleId="cm-atom">
    <w:name w:val="cm-atom"/>
    <w:basedOn w:val="DefaultParagraphFont"/>
    <w:rsid w:val="00085583"/>
  </w:style>
  <w:style w:type="character" w:customStyle="1" w:styleId="cm-string">
    <w:name w:val="cm-string"/>
    <w:basedOn w:val="DefaultParagraphFont"/>
    <w:rsid w:val="00085583"/>
  </w:style>
  <w:style w:type="character" w:customStyle="1" w:styleId="cm-number">
    <w:name w:val="cm-number"/>
    <w:basedOn w:val="DefaultParagraphFont"/>
    <w:rsid w:val="00085583"/>
  </w:style>
  <w:style w:type="character" w:customStyle="1" w:styleId="Heading4Char">
    <w:name w:val="Heading 4 Char"/>
    <w:basedOn w:val="DefaultParagraphFont"/>
    <w:link w:val="Heading4"/>
    <w:uiPriority w:val="9"/>
    <w:semiHidden/>
    <w:rsid w:val="008844F5"/>
    <w:rPr>
      <w:rFonts w:asciiTheme="majorHAnsi" w:eastAsiaTheme="majorEastAsia" w:hAnsiTheme="majorHAnsi" w:cstheme="majorBidi"/>
      <w:i/>
      <w:iCs/>
      <w:color w:val="2F5496" w:themeColor="accent1" w:themeShade="BF"/>
    </w:rPr>
  </w:style>
  <w:style w:type="character" w:customStyle="1" w:styleId="hljs-function">
    <w:name w:val="hljs-function"/>
    <w:basedOn w:val="DefaultParagraphFont"/>
    <w:rsid w:val="008844F5"/>
  </w:style>
  <w:style w:type="character" w:customStyle="1" w:styleId="hljs-keyword">
    <w:name w:val="hljs-keyword"/>
    <w:basedOn w:val="DefaultParagraphFont"/>
    <w:rsid w:val="008844F5"/>
  </w:style>
  <w:style w:type="character" w:customStyle="1" w:styleId="hljs-title">
    <w:name w:val="hljs-title"/>
    <w:basedOn w:val="DefaultParagraphFont"/>
    <w:rsid w:val="008844F5"/>
  </w:style>
  <w:style w:type="character" w:customStyle="1" w:styleId="hljs-params">
    <w:name w:val="hljs-params"/>
    <w:basedOn w:val="DefaultParagraphFont"/>
    <w:rsid w:val="008844F5"/>
  </w:style>
  <w:style w:type="character" w:customStyle="1" w:styleId="hljs-comment">
    <w:name w:val="hljs-comment"/>
    <w:basedOn w:val="DefaultParagraphFont"/>
    <w:rsid w:val="008844F5"/>
  </w:style>
  <w:style w:type="character" w:customStyle="1" w:styleId="hljs-builtin">
    <w:name w:val="hljs-built_in"/>
    <w:basedOn w:val="DefaultParagraphFont"/>
    <w:rsid w:val="008844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47856">
      <w:bodyDiv w:val="1"/>
      <w:marLeft w:val="0"/>
      <w:marRight w:val="0"/>
      <w:marTop w:val="0"/>
      <w:marBottom w:val="0"/>
      <w:divBdr>
        <w:top w:val="none" w:sz="0" w:space="0" w:color="auto"/>
        <w:left w:val="none" w:sz="0" w:space="0" w:color="auto"/>
        <w:bottom w:val="none" w:sz="0" w:space="0" w:color="auto"/>
        <w:right w:val="none" w:sz="0" w:space="0" w:color="auto"/>
      </w:divBdr>
      <w:divsChild>
        <w:div w:id="1168322809">
          <w:marLeft w:val="0"/>
          <w:marRight w:val="0"/>
          <w:marTop w:val="0"/>
          <w:marBottom w:val="0"/>
          <w:divBdr>
            <w:top w:val="none" w:sz="0" w:space="0" w:color="auto"/>
            <w:left w:val="none" w:sz="0" w:space="0" w:color="auto"/>
            <w:bottom w:val="none" w:sz="0" w:space="0" w:color="auto"/>
            <w:right w:val="none" w:sz="0" w:space="0" w:color="auto"/>
          </w:divBdr>
          <w:divsChild>
            <w:div w:id="1673603857">
              <w:marLeft w:val="0"/>
              <w:marRight w:val="0"/>
              <w:marTop w:val="0"/>
              <w:marBottom w:val="0"/>
              <w:divBdr>
                <w:top w:val="none" w:sz="0" w:space="0" w:color="auto"/>
                <w:left w:val="none" w:sz="0" w:space="0" w:color="auto"/>
                <w:bottom w:val="none" w:sz="0" w:space="0" w:color="auto"/>
                <w:right w:val="none" w:sz="0" w:space="0" w:color="auto"/>
              </w:divBdr>
              <w:divsChild>
                <w:div w:id="521404535">
                  <w:marLeft w:val="150"/>
                  <w:marRight w:val="150"/>
                  <w:marTop w:val="0"/>
                  <w:marBottom w:val="0"/>
                  <w:divBdr>
                    <w:top w:val="none" w:sz="0" w:space="0" w:color="auto"/>
                    <w:left w:val="none" w:sz="0" w:space="0" w:color="auto"/>
                    <w:bottom w:val="none" w:sz="0" w:space="0" w:color="auto"/>
                    <w:right w:val="none" w:sz="0" w:space="0" w:color="auto"/>
                  </w:divBdr>
                  <w:divsChild>
                    <w:div w:id="90919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4951">
          <w:marLeft w:val="0"/>
          <w:marRight w:val="0"/>
          <w:marTop w:val="0"/>
          <w:marBottom w:val="0"/>
          <w:divBdr>
            <w:top w:val="none" w:sz="0" w:space="0" w:color="auto"/>
            <w:left w:val="none" w:sz="0" w:space="0" w:color="auto"/>
            <w:bottom w:val="none" w:sz="0" w:space="0" w:color="auto"/>
            <w:right w:val="none" w:sz="0" w:space="0" w:color="auto"/>
          </w:divBdr>
          <w:divsChild>
            <w:div w:id="565725619">
              <w:marLeft w:val="0"/>
              <w:marRight w:val="0"/>
              <w:marTop w:val="0"/>
              <w:marBottom w:val="0"/>
              <w:divBdr>
                <w:top w:val="none" w:sz="0" w:space="0" w:color="auto"/>
                <w:left w:val="none" w:sz="0" w:space="0" w:color="auto"/>
                <w:bottom w:val="none" w:sz="0" w:space="0" w:color="auto"/>
                <w:right w:val="none" w:sz="0" w:space="0" w:color="auto"/>
              </w:divBdr>
              <w:divsChild>
                <w:div w:id="738748317">
                  <w:marLeft w:val="0"/>
                  <w:marRight w:val="0"/>
                  <w:marTop w:val="0"/>
                  <w:marBottom w:val="0"/>
                  <w:divBdr>
                    <w:top w:val="none" w:sz="0" w:space="0" w:color="auto"/>
                    <w:left w:val="none" w:sz="0" w:space="0" w:color="auto"/>
                    <w:bottom w:val="none" w:sz="0" w:space="0" w:color="auto"/>
                    <w:right w:val="none" w:sz="0" w:space="0" w:color="auto"/>
                  </w:divBdr>
                  <w:divsChild>
                    <w:div w:id="148473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39832">
      <w:bodyDiv w:val="1"/>
      <w:marLeft w:val="0"/>
      <w:marRight w:val="0"/>
      <w:marTop w:val="0"/>
      <w:marBottom w:val="0"/>
      <w:divBdr>
        <w:top w:val="none" w:sz="0" w:space="0" w:color="auto"/>
        <w:left w:val="none" w:sz="0" w:space="0" w:color="auto"/>
        <w:bottom w:val="none" w:sz="0" w:space="0" w:color="auto"/>
        <w:right w:val="none" w:sz="0" w:space="0" w:color="auto"/>
      </w:divBdr>
      <w:divsChild>
        <w:div w:id="1003043907">
          <w:marLeft w:val="0"/>
          <w:marRight w:val="0"/>
          <w:marTop w:val="0"/>
          <w:marBottom w:val="0"/>
          <w:divBdr>
            <w:top w:val="none" w:sz="0" w:space="0" w:color="auto"/>
            <w:left w:val="none" w:sz="0" w:space="0" w:color="auto"/>
            <w:bottom w:val="none" w:sz="0" w:space="0" w:color="auto"/>
            <w:right w:val="none" w:sz="0" w:space="0" w:color="auto"/>
          </w:divBdr>
          <w:divsChild>
            <w:div w:id="2012095866">
              <w:marLeft w:val="0"/>
              <w:marRight w:val="0"/>
              <w:marTop w:val="0"/>
              <w:marBottom w:val="0"/>
              <w:divBdr>
                <w:top w:val="none" w:sz="0" w:space="0" w:color="auto"/>
                <w:left w:val="none" w:sz="0" w:space="0" w:color="auto"/>
                <w:bottom w:val="none" w:sz="0" w:space="0" w:color="auto"/>
                <w:right w:val="none" w:sz="0" w:space="0" w:color="auto"/>
              </w:divBdr>
              <w:divsChild>
                <w:div w:id="203248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92446">
          <w:marLeft w:val="0"/>
          <w:marRight w:val="0"/>
          <w:marTop w:val="0"/>
          <w:marBottom w:val="0"/>
          <w:divBdr>
            <w:top w:val="none" w:sz="0" w:space="0" w:color="auto"/>
            <w:left w:val="none" w:sz="0" w:space="0" w:color="auto"/>
            <w:bottom w:val="none" w:sz="0" w:space="0" w:color="auto"/>
            <w:right w:val="none" w:sz="0" w:space="0" w:color="auto"/>
          </w:divBdr>
          <w:divsChild>
            <w:div w:id="1004166105">
              <w:marLeft w:val="0"/>
              <w:marRight w:val="0"/>
              <w:marTop w:val="0"/>
              <w:marBottom w:val="0"/>
              <w:divBdr>
                <w:top w:val="none" w:sz="0" w:space="0" w:color="auto"/>
                <w:left w:val="none" w:sz="0" w:space="0" w:color="auto"/>
                <w:bottom w:val="none" w:sz="0" w:space="0" w:color="auto"/>
                <w:right w:val="none" w:sz="0" w:space="0" w:color="auto"/>
              </w:divBdr>
              <w:divsChild>
                <w:div w:id="200785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44672">
      <w:bodyDiv w:val="1"/>
      <w:marLeft w:val="0"/>
      <w:marRight w:val="0"/>
      <w:marTop w:val="0"/>
      <w:marBottom w:val="0"/>
      <w:divBdr>
        <w:top w:val="none" w:sz="0" w:space="0" w:color="auto"/>
        <w:left w:val="none" w:sz="0" w:space="0" w:color="auto"/>
        <w:bottom w:val="none" w:sz="0" w:space="0" w:color="auto"/>
        <w:right w:val="none" w:sz="0" w:space="0" w:color="auto"/>
      </w:divBdr>
      <w:divsChild>
        <w:div w:id="1982075430">
          <w:marLeft w:val="0"/>
          <w:marRight w:val="0"/>
          <w:marTop w:val="0"/>
          <w:marBottom w:val="0"/>
          <w:divBdr>
            <w:top w:val="none" w:sz="0" w:space="0" w:color="auto"/>
            <w:left w:val="none" w:sz="0" w:space="0" w:color="auto"/>
            <w:bottom w:val="none" w:sz="0" w:space="0" w:color="auto"/>
            <w:right w:val="none" w:sz="0" w:space="0" w:color="auto"/>
          </w:divBdr>
          <w:divsChild>
            <w:div w:id="920716735">
              <w:marLeft w:val="0"/>
              <w:marRight w:val="0"/>
              <w:marTop w:val="0"/>
              <w:marBottom w:val="0"/>
              <w:divBdr>
                <w:top w:val="none" w:sz="0" w:space="0" w:color="auto"/>
                <w:left w:val="none" w:sz="0" w:space="0" w:color="auto"/>
                <w:bottom w:val="none" w:sz="0" w:space="0" w:color="auto"/>
                <w:right w:val="none" w:sz="0" w:space="0" w:color="auto"/>
              </w:divBdr>
              <w:divsChild>
                <w:div w:id="328027456">
                  <w:marLeft w:val="150"/>
                  <w:marRight w:val="150"/>
                  <w:marTop w:val="0"/>
                  <w:marBottom w:val="0"/>
                  <w:divBdr>
                    <w:top w:val="none" w:sz="0" w:space="0" w:color="auto"/>
                    <w:left w:val="none" w:sz="0" w:space="0" w:color="auto"/>
                    <w:bottom w:val="none" w:sz="0" w:space="0" w:color="auto"/>
                    <w:right w:val="none" w:sz="0" w:space="0" w:color="auto"/>
                  </w:divBdr>
                  <w:divsChild>
                    <w:div w:id="8968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346654">
          <w:marLeft w:val="0"/>
          <w:marRight w:val="0"/>
          <w:marTop w:val="0"/>
          <w:marBottom w:val="0"/>
          <w:divBdr>
            <w:top w:val="none" w:sz="0" w:space="0" w:color="auto"/>
            <w:left w:val="none" w:sz="0" w:space="0" w:color="auto"/>
            <w:bottom w:val="none" w:sz="0" w:space="0" w:color="auto"/>
            <w:right w:val="none" w:sz="0" w:space="0" w:color="auto"/>
          </w:divBdr>
          <w:divsChild>
            <w:div w:id="2140301692">
              <w:marLeft w:val="0"/>
              <w:marRight w:val="0"/>
              <w:marTop w:val="0"/>
              <w:marBottom w:val="0"/>
              <w:divBdr>
                <w:top w:val="none" w:sz="0" w:space="0" w:color="auto"/>
                <w:left w:val="none" w:sz="0" w:space="0" w:color="auto"/>
                <w:bottom w:val="none" w:sz="0" w:space="0" w:color="auto"/>
                <w:right w:val="none" w:sz="0" w:space="0" w:color="auto"/>
              </w:divBdr>
              <w:divsChild>
                <w:div w:id="1889218220">
                  <w:marLeft w:val="0"/>
                  <w:marRight w:val="0"/>
                  <w:marTop w:val="0"/>
                  <w:marBottom w:val="0"/>
                  <w:divBdr>
                    <w:top w:val="none" w:sz="0" w:space="0" w:color="auto"/>
                    <w:left w:val="none" w:sz="0" w:space="0" w:color="auto"/>
                    <w:bottom w:val="none" w:sz="0" w:space="0" w:color="auto"/>
                    <w:right w:val="none" w:sz="0" w:space="0" w:color="auto"/>
                  </w:divBdr>
                  <w:divsChild>
                    <w:div w:id="131164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90507">
      <w:bodyDiv w:val="1"/>
      <w:marLeft w:val="0"/>
      <w:marRight w:val="0"/>
      <w:marTop w:val="0"/>
      <w:marBottom w:val="0"/>
      <w:divBdr>
        <w:top w:val="none" w:sz="0" w:space="0" w:color="auto"/>
        <w:left w:val="none" w:sz="0" w:space="0" w:color="auto"/>
        <w:bottom w:val="none" w:sz="0" w:space="0" w:color="auto"/>
        <w:right w:val="none" w:sz="0" w:space="0" w:color="auto"/>
      </w:divBdr>
      <w:divsChild>
        <w:div w:id="102649181">
          <w:marLeft w:val="0"/>
          <w:marRight w:val="0"/>
          <w:marTop w:val="0"/>
          <w:marBottom w:val="0"/>
          <w:divBdr>
            <w:top w:val="none" w:sz="0" w:space="0" w:color="auto"/>
            <w:left w:val="none" w:sz="0" w:space="0" w:color="auto"/>
            <w:bottom w:val="none" w:sz="0" w:space="0" w:color="auto"/>
            <w:right w:val="none" w:sz="0" w:space="0" w:color="auto"/>
          </w:divBdr>
          <w:divsChild>
            <w:div w:id="1562673144">
              <w:marLeft w:val="0"/>
              <w:marRight w:val="0"/>
              <w:marTop w:val="0"/>
              <w:marBottom w:val="0"/>
              <w:divBdr>
                <w:top w:val="none" w:sz="0" w:space="0" w:color="auto"/>
                <w:left w:val="none" w:sz="0" w:space="0" w:color="auto"/>
                <w:bottom w:val="none" w:sz="0" w:space="0" w:color="auto"/>
                <w:right w:val="none" w:sz="0" w:space="0" w:color="auto"/>
              </w:divBdr>
              <w:divsChild>
                <w:div w:id="26103142">
                  <w:marLeft w:val="150"/>
                  <w:marRight w:val="150"/>
                  <w:marTop w:val="0"/>
                  <w:marBottom w:val="0"/>
                  <w:divBdr>
                    <w:top w:val="none" w:sz="0" w:space="0" w:color="auto"/>
                    <w:left w:val="none" w:sz="0" w:space="0" w:color="auto"/>
                    <w:bottom w:val="none" w:sz="0" w:space="0" w:color="auto"/>
                    <w:right w:val="none" w:sz="0" w:space="0" w:color="auto"/>
                  </w:divBdr>
                  <w:divsChild>
                    <w:div w:id="91312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312942">
          <w:marLeft w:val="0"/>
          <w:marRight w:val="0"/>
          <w:marTop w:val="0"/>
          <w:marBottom w:val="0"/>
          <w:divBdr>
            <w:top w:val="none" w:sz="0" w:space="0" w:color="auto"/>
            <w:left w:val="none" w:sz="0" w:space="0" w:color="auto"/>
            <w:bottom w:val="none" w:sz="0" w:space="0" w:color="auto"/>
            <w:right w:val="none" w:sz="0" w:space="0" w:color="auto"/>
          </w:divBdr>
          <w:divsChild>
            <w:div w:id="820198960">
              <w:marLeft w:val="0"/>
              <w:marRight w:val="0"/>
              <w:marTop w:val="0"/>
              <w:marBottom w:val="0"/>
              <w:divBdr>
                <w:top w:val="none" w:sz="0" w:space="0" w:color="auto"/>
                <w:left w:val="none" w:sz="0" w:space="0" w:color="auto"/>
                <w:bottom w:val="none" w:sz="0" w:space="0" w:color="auto"/>
                <w:right w:val="none" w:sz="0" w:space="0" w:color="auto"/>
              </w:divBdr>
              <w:divsChild>
                <w:div w:id="1681006852">
                  <w:marLeft w:val="0"/>
                  <w:marRight w:val="0"/>
                  <w:marTop w:val="0"/>
                  <w:marBottom w:val="0"/>
                  <w:divBdr>
                    <w:top w:val="none" w:sz="0" w:space="0" w:color="auto"/>
                    <w:left w:val="none" w:sz="0" w:space="0" w:color="auto"/>
                    <w:bottom w:val="none" w:sz="0" w:space="0" w:color="auto"/>
                    <w:right w:val="none" w:sz="0" w:space="0" w:color="auto"/>
                  </w:divBdr>
                  <w:divsChild>
                    <w:div w:id="10134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096155">
      <w:bodyDiv w:val="1"/>
      <w:marLeft w:val="0"/>
      <w:marRight w:val="0"/>
      <w:marTop w:val="0"/>
      <w:marBottom w:val="0"/>
      <w:divBdr>
        <w:top w:val="none" w:sz="0" w:space="0" w:color="auto"/>
        <w:left w:val="none" w:sz="0" w:space="0" w:color="auto"/>
        <w:bottom w:val="none" w:sz="0" w:space="0" w:color="auto"/>
        <w:right w:val="none" w:sz="0" w:space="0" w:color="auto"/>
      </w:divBdr>
    </w:div>
    <w:div w:id="330108247">
      <w:bodyDiv w:val="1"/>
      <w:marLeft w:val="0"/>
      <w:marRight w:val="0"/>
      <w:marTop w:val="0"/>
      <w:marBottom w:val="0"/>
      <w:divBdr>
        <w:top w:val="none" w:sz="0" w:space="0" w:color="auto"/>
        <w:left w:val="none" w:sz="0" w:space="0" w:color="auto"/>
        <w:bottom w:val="none" w:sz="0" w:space="0" w:color="auto"/>
        <w:right w:val="none" w:sz="0" w:space="0" w:color="auto"/>
      </w:divBdr>
      <w:divsChild>
        <w:div w:id="91437445">
          <w:marLeft w:val="0"/>
          <w:marRight w:val="0"/>
          <w:marTop w:val="0"/>
          <w:marBottom w:val="0"/>
          <w:divBdr>
            <w:top w:val="none" w:sz="0" w:space="0" w:color="auto"/>
            <w:left w:val="none" w:sz="0" w:space="0" w:color="auto"/>
            <w:bottom w:val="none" w:sz="0" w:space="0" w:color="auto"/>
            <w:right w:val="none" w:sz="0" w:space="0" w:color="auto"/>
          </w:divBdr>
          <w:divsChild>
            <w:div w:id="28193115">
              <w:marLeft w:val="0"/>
              <w:marRight w:val="0"/>
              <w:marTop w:val="0"/>
              <w:marBottom w:val="0"/>
              <w:divBdr>
                <w:top w:val="none" w:sz="0" w:space="0" w:color="auto"/>
                <w:left w:val="none" w:sz="0" w:space="0" w:color="auto"/>
                <w:bottom w:val="none" w:sz="0" w:space="0" w:color="auto"/>
                <w:right w:val="none" w:sz="0" w:space="0" w:color="auto"/>
              </w:divBdr>
              <w:divsChild>
                <w:div w:id="529951988">
                  <w:marLeft w:val="150"/>
                  <w:marRight w:val="150"/>
                  <w:marTop w:val="0"/>
                  <w:marBottom w:val="0"/>
                  <w:divBdr>
                    <w:top w:val="none" w:sz="0" w:space="0" w:color="auto"/>
                    <w:left w:val="none" w:sz="0" w:space="0" w:color="auto"/>
                    <w:bottom w:val="none" w:sz="0" w:space="0" w:color="auto"/>
                    <w:right w:val="none" w:sz="0" w:space="0" w:color="auto"/>
                  </w:divBdr>
                  <w:divsChild>
                    <w:div w:id="21166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07766">
          <w:marLeft w:val="0"/>
          <w:marRight w:val="0"/>
          <w:marTop w:val="0"/>
          <w:marBottom w:val="0"/>
          <w:divBdr>
            <w:top w:val="none" w:sz="0" w:space="0" w:color="auto"/>
            <w:left w:val="none" w:sz="0" w:space="0" w:color="auto"/>
            <w:bottom w:val="none" w:sz="0" w:space="0" w:color="auto"/>
            <w:right w:val="none" w:sz="0" w:space="0" w:color="auto"/>
          </w:divBdr>
          <w:divsChild>
            <w:div w:id="1003121859">
              <w:marLeft w:val="0"/>
              <w:marRight w:val="0"/>
              <w:marTop w:val="0"/>
              <w:marBottom w:val="0"/>
              <w:divBdr>
                <w:top w:val="none" w:sz="0" w:space="0" w:color="auto"/>
                <w:left w:val="none" w:sz="0" w:space="0" w:color="auto"/>
                <w:bottom w:val="none" w:sz="0" w:space="0" w:color="auto"/>
                <w:right w:val="none" w:sz="0" w:space="0" w:color="auto"/>
              </w:divBdr>
              <w:divsChild>
                <w:div w:id="991132869">
                  <w:marLeft w:val="0"/>
                  <w:marRight w:val="0"/>
                  <w:marTop w:val="0"/>
                  <w:marBottom w:val="0"/>
                  <w:divBdr>
                    <w:top w:val="none" w:sz="0" w:space="0" w:color="auto"/>
                    <w:left w:val="none" w:sz="0" w:space="0" w:color="auto"/>
                    <w:bottom w:val="none" w:sz="0" w:space="0" w:color="auto"/>
                    <w:right w:val="none" w:sz="0" w:space="0" w:color="auto"/>
                  </w:divBdr>
                  <w:divsChild>
                    <w:div w:id="37736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090402">
      <w:bodyDiv w:val="1"/>
      <w:marLeft w:val="0"/>
      <w:marRight w:val="0"/>
      <w:marTop w:val="0"/>
      <w:marBottom w:val="0"/>
      <w:divBdr>
        <w:top w:val="none" w:sz="0" w:space="0" w:color="auto"/>
        <w:left w:val="none" w:sz="0" w:space="0" w:color="auto"/>
        <w:bottom w:val="none" w:sz="0" w:space="0" w:color="auto"/>
        <w:right w:val="none" w:sz="0" w:space="0" w:color="auto"/>
      </w:divBdr>
    </w:div>
    <w:div w:id="447092106">
      <w:bodyDiv w:val="1"/>
      <w:marLeft w:val="0"/>
      <w:marRight w:val="0"/>
      <w:marTop w:val="0"/>
      <w:marBottom w:val="0"/>
      <w:divBdr>
        <w:top w:val="none" w:sz="0" w:space="0" w:color="auto"/>
        <w:left w:val="none" w:sz="0" w:space="0" w:color="auto"/>
        <w:bottom w:val="none" w:sz="0" w:space="0" w:color="auto"/>
        <w:right w:val="none" w:sz="0" w:space="0" w:color="auto"/>
      </w:divBdr>
      <w:divsChild>
        <w:div w:id="1116365782">
          <w:marLeft w:val="0"/>
          <w:marRight w:val="0"/>
          <w:marTop w:val="0"/>
          <w:marBottom w:val="0"/>
          <w:divBdr>
            <w:top w:val="none" w:sz="0" w:space="0" w:color="auto"/>
            <w:left w:val="none" w:sz="0" w:space="0" w:color="auto"/>
            <w:bottom w:val="none" w:sz="0" w:space="0" w:color="auto"/>
            <w:right w:val="none" w:sz="0" w:space="0" w:color="auto"/>
          </w:divBdr>
          <w:divsChild>
            <w:div w:id="2032760975">
              <w:marLeft w:val="0"/>
              <w:marRight w:val="0"/>
              <w:marTop w:val="0"/>
              <w:marBottom w:val="0"/>
              <w:divBdr>
                <w:top w:val="none" w:sz="0" w:space="0" w:color="auto"/>
                <w:left w:val="none" w:sz="0" w:space="0" w:color="auto"/>
                <w:bottom w:val="none" w:sz="0" w:space="0" w:color="auto"/>
                <w:right w:val="none" w:sz="0" w:space="0" w:color="auto"/>
              </w:divBdr>
              <w:divsChild>
                <w:div w:id="170730128">
                  <w:marLeft w:val="150"/>
                  <w:marRight w:val="150"/>
                  <w:marTop w:val="0"/>
                  <w:marBottom w:val="0"/>
                  <w:divBdr>
                    <w:top w:val="none" w:sz="0" w:space="0" w:color="auto"/>
                    <w:left w:val="none" w:sz="0" w:space="0" w:color="auto"/>
                    <w:bottom w:val="none" w:sz="0" w:space="0" w:color="auto"/>
                    <w:right w:val="none" w:sz="0" w:space="0" w:color="auto"/>
                  </w:divBdr>
                  <w:divsChild>
                    <w:div w:id="164292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66677">
          <w:marLeft w:val="0"/>
          <w:marRight w:val="0"/>
          <w:marTop w:val="0"/>
          <w:marBottom w:val="0"/>
          <w:divBdr>
            <w:top w:val="none" w:sz="0" w:space="0" w:color="auto"/>
            <w:left w:val="none" w:sz="0" w:space="0" w:color="auto"/>
            <w:bottom w:val="none" w:sz="0" w:space="0" w:color="auto"/>
            <w:right w:val="none" w:sz="0" w:space="0" w:color="auto"/>
          </w:divBdr>
          <w:divsChild>
            <w:div w:id="1387029668">
              <w:marLeft w:val="0"/>
              <w:marRight w:val="0"/>
              <w:marTop w:val="0"/>
              <w:marBottom w:val="0"/>
              <w:divBdr>
                <w:top w:val="none" w:sz="0" w:space="0" w:color="auto"/>
                <w:left w:val="none" w:sz="0" w:space="0" w:color="auto"/>
                <w:bottom w:val="none" w:sz="0" w:space="0" w:color="auto"/>
                <w:right w:val="none" w:sz="0" w:space="0" w:color="auto"/>
              </w:divBdr>
              <w:divsChild>
                <w:div w:id="1287812567">
                  <w:marLeft w:val="0"/>
                  <w:marRight w:val="0"/>
                  <w:marTop w:val="0"/>
                  <w:marBottom w:val="0"/>
                  <w:divBdr>
                    <w:top w:val="none" w:sz="0" w:space="0" w:color="auto"/>
                    <w:left w:val="none" w:sz="0" w:space="0" w:color="auto"/>
                    <w:bottom w:val="none" w:sz="0" w:space="0" w:color="auto"/>
                    <w:right w:val="none" w:sz="0" w:space="0" w:color="auto"/>
                  </w:divBdr>
                  <w:divsChild>
                    <w:div w:id="76029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748171">
      <w:bodyDiv w:val="1"/>
      <w:marLeft w:val="0"/>
      <w:marRight w:val="0"/>
      <w:marTop w:val="0"/>
      <w:marBottom w:val="0"/>
      <w:divBdr>
        <w:top w:val="none" w:sz="0" w:space="0" w:color="auto"/>
        <w:left w:val="none" w:sz="0" w:space="0" w:color="auto"/>
        <w:bottom w:val="none" w:sz="0" w:space="0" w:color="auto"/>
        <w:right w:val="none" w:sz="0" w:space="0" w:color="auto"/>
      </w:divBdr>
      <w:divsChild>
        <w:div w:id="1205482367">
          <w:marLeft w:val="0"/>
          <w:marRight w:val="0"/>
          <w:marTop w:val="0"/>
          <w:marBottom w:val="0"/>
          <w:divBdr>
            <w:top w:val="none" w:sz="0" w:space="0" w:color="auto"/>
            <w:left w:val="none" w:sz="0" w:space="0" w:color="auto"/>
            <w:bottom w:val="none" w:sz="0" w:space="0" w:color="auto"/>
            <w:right w:val="none" w:sz="0" w:space="0" w:color="auto"/>
          </w:divBdr>
          <w:divsChild>
            <w:div w:id="611059514">
              <w:marLeft w:val="0"/>
              <w:marRight w:val="0"/>
              <w:marTop w:val="0"/>
              <w:marBottom w:val="0"/>
              <w:divBdr>
                <w:top w:val="none" w:sz="0" w:space="0" w:color="auto"/>
                <w:left w:val="none" w:sz="0" w:space="0" w:color="auto"/>
                <w:bottom w:val="none" w:sz="0" w:space="0" w:color="auto"/>
                <w:right w:val="none" w:sz="0" w:space="0" w:color="auto"/>
              </w:divBdr>
              <w:divsChild>
                <w:div w:id="274097640">
                  <w:marLeft w:val="150"/>
                  <w:marRight w:val="150"/>
                  <w:marTop w:val="0"/>
                  <w:marBottom w:val="0"/>
                  <w:divBdr>
                    <w:top w:val="none" w:sz="0" w:space="0" w:color="auto"/>
                    <w:left w:val="none" w:sz="0" w:space="0" w:color="auto"/>
                    <w:bottom w:val="none" w:sz="0" w:space="0" w:color="auto"/>
                    <w:right w:val="none" w:sz="0" w:space="0" w:color="auto"/>
                  </w:divBdr>
                  <w:divsChild>
                    <w:div w:id="98647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651632">
          <w:marLeft w:val="0"/>
          <w:marRight w:val="0"/>
          <w:marTop w:val="0"/>
          <w:marBottom w:val="0"/>
          <w:divBdr>
            <w:top w:val="none" w:sz="0" w:space="0" w:color="auto"/>
            <w:left w:val="none" w:sz="0" w:space="0" w:color="auto"/>
            <w:bottom w:val="none" w:sz="0" w:space="0" w:color="auto"/>
            <w:right w:val="none" w:sz="0" w:space="0" w:color="auto"/>
          </w:divBdr>
          <w:divsChild>
            <w:div w:id="219630243">
              <w:marLeft w:val="0"/>
              <w:marRight w:val="0"/>
              <w:marTop w:val="0"/>
              <w:marBottom w:val="0"/>
              <w:divBdr>
                <w:top w:val="none" w:sz="0" w:space="0" w:color="auto"/>
                <w:left w:val="none" w:sz="0" w:space="0" w:color="auto"/>
                <w:bottom w:val="none" w:sz="0" w:space="0" w:color="auto"/>
                <w:right w:val="none" w:sz="0" w:space="0" w:color="auto"/>
              </w:divBdr>
              <w:divsChild>
                <w:div w:id="175584286">
                  <w:marLeft w:val="0"/>
                  <w:marRight w:val="0"/>
                  <w:marTop w:val="0"/>
                  <w:marBottom w:val="0"/>
                  <w:divBdr>
                    <w:top w:val="none" w:sz="0" w:space="0" w:color="auto"/>
                    <w:left w:val="none" w:sz="0" w:space="0" w:color="auto"/>
                    <w:bottom w:val="none" w:sz="0" w:space="0" w:color="auto"/>
                    <w:right w:val="none" w:sz="0" w:space="0" w:color="auto"/>
                  </w:divBdr>
                  <w:divsChild>
                    <w:div w:id="865867491">
                      <w:marLeft w:val="0"/>
                      <w:marRight w:val="0"/>
                      <w:marTop w:val="0"/>
                      <w:marBottom w:val="0"/>
                      <w:divBdr>
                        <w:top w:val="none" w:sz="0" w:space="0" w:color="auto"/>
                        <w:left w:val="none" w:sz="0" w:space="0" w:color="auto"/>
                        <w:bottom w:val="none" w:sz="0" w:space="0" w:color="auto"/>
                        <w:right w:val="none" w:sz="0" w:space="0" w:color="auto"/>
                      </w:divBdr>
                      <w:divsChild>
                        <w:div w:id="941109403">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84609831">
      <w:bodyDiv w:val="1"/>
      <w:marLeft w:val="0"/>
      <w:marRight w:val="0"/>
      <w:marTop w:val="0"/>
      <w:marBottom w:val="0"/>
      <w:divBdr>
        <w:top w:val="none" w:sz="0" w:space="0" w:color="auto"/>
        <w:left w:val="none" w:sz="0" w:space="0" w:color="auto"/>
        <w:bottom w:val="none" w:sz="0" w:space="0" w:color="auto"/>
        <w:right w:val="none" w:sz="0" w:space="0" w:color="auto"/>
      </w:divBdr>
      <w:divsChild>
        <w:div w:id="799228865">
          <w:marLeft w:val="0"/>
          <w:marRight w:val="0"/>
          <w:marTop w:val="375"/>
          <w:marBottom w:val="375"/>
          <w:divBdr>
            <w:top w:val="none" w:sz="0" w:space="0" w:color="auto"/>
            <w:left w:val="none" w:sz="0" w:space="0" w:color="auto"/>
            <w:bottom w:val="none" w:sz="0" w:space="0" w:color="auto"/>
            <w:right w:val="none" w:sz="0" w:space="0" w:color="auto"/>
          </w:divBdr>
          <w:divsChild>
            <w:div w:id="1859008223">
              <w:marLeft w:val="0"/>
              <w:marRight w:val="0"/>
              <w:marTop w:val="0"/>
              <w:marBottom w:val="0"/>
              <w:divBdr>
                <w:top w:val="none" w:sz="0" w:space="0" w:color="auto"/>
                <w:left w:val="none" w:sz="0" w:space="0" w:color="auto"/>
                <w:bottom w:val="none" w:sz="0" w:space="0" w:color="auto"/>
                <w:right w:val="none" w:sz="0" w:space="0" w:color="auto"/>
              </w:divBdr>
              <w:divsChild>
                <w:div w:id="793788597">
                  <w:marLeft w:val="0"/>
                  <w:marRight w:val="0"/>
                  <w:marTop w:val="0"/>
                  <w:marBottom w:val="0"/>
                  <w:divBdr>
                    <w:top w:val="none" w:sz="0" w:space="0" w:color="auto"/>
                    <w:left w:val="none" w:sz="0" w:space="0" w:color="auto"/>
                    <w:bottom w:val="none" w:sz="0" w:space="0" w:color="auto"/>
                    <w:right w:val="none" w:sz="0" w:space="0" w:color="auto"/>
                  </w:divBdr>
                  <w:divsChild>
                    <w:div w:id="50502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282040">
          <w:marLeft w:val="0"/>
          <w:marRight w:val="0"/>
          <w:marTop w:val="375"/>
          <w:marBottom w:val="375"/>
          <w:divBdr>
            <w:top w:val="none" w:sz="0" w:space="0" w:color="auto"/>
            <w:left w:val="none" w:sz="0" w:space="0" w:color="auto"/>
            <w:bottom w:val="none" w:sz="0" w:space="0" w:color="auto"/>
            <w:right w:val="none" w:sz="0" w:space="0" w:color="auto"/>
          </w:divBdr>
          <w:divsChild>
            <w:div w:id="1987054255">
              <w:marLeft w:val="0"/>
              <w:marRight w:val="0"/>
              <w:marTop w:val="0"/>
              <w:marBottom w:val="0"/>
              <w:divBdr>
                <w:top w:val="none" w:sz="0" w:space="0" w:color="auto"/>
                <w:left w:val="none" w:sz="0" w:space="0" w:color="auto"/>
                <w:bottom w:val="none" w:sz="0" w:space="0" w:color="auto"/>
                <w:right w:val="none" w:sz="0" w:space="0" w:color="auto"/>
              </w:divBdr>
              <w:divsChild>
                <w:div w:id="1857963776">
                  <w:marLeft w:val="0"/>
                  <w:marRight w:val="0"/>
                  <w:marTop w:val="0"/>
                  <w:marBottom w:val="0"/>
                  <w:divBdr>
                    <w:top w:val="none" w:sz="0" w:space="0" w:color="auto"/>
                    <w:left w:val="none" w:sz="0" w:space="0" w:color="auto"/>
                    <w:bottom w:val="none" w:sz="0" w:space="0" w:color="auto"/>
                    <w:right w:val="none" w:sz="0" w:space="0" w:color="auto"/>
                  </w:divBdr>
                  <w:divsChild>
                    <w:div w:id="152640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92130">
          <w:marLeft w:val="0"/>
          <w:marRight w:val="0"/>
          <w:marTop w:val="375"/>
          <w:marBottom w:val="375"/>
          <w:divBdr>
            <w:top w:val="none" w:sz="0" w:space="0" w:color="auto"/>
            <w:left w:val="none" w:sz="0" w:space="0" w:color="auto"/>
            <w:bottom w:val="none" w:sz="0" w:space="0" w:color="auto"/>
            <w:right w:val="none" w:sz="0" w:space="0" w:color="auto"/>
          </w:divBdr>
          <w:divsChild>
            <w:div w:id="1488863915">
              <w:marLeft w:val="0"/>
              <w:marRight w:val="0"/>
              <w:marTop w:val="0"/>
              <w:marBottom w:val="0"/>
              <w:divBdr>
                <w:top w:val="none" w:sz="0" w:space="0" w:color="auto"/>
                <w:left w:val="none" w:sz="0" w:space="0" w:color="auto"/>
                <w:bottom w:val="none" w:sz="0" w:space="0" w:color="auto"/>
                <w:right w:val="none" w:sz="0" w:space="0" w:color="auto"/>
              </w:divBdr>
              <w:divsChild>
                <w:div w:id="1328709593">
                  <w:marLeft w:val="0"/>
                  <w:marRight w:val="0"/>
                  <w:marTop w:val="0"/>
                  <w:marBottom w:val="0"/>
                  <w:divBdr>
                    <w:top w:val="none" w:sz="0" w:space="0" w:color="auto"/>
                    <w:left w:val="none" w:sz="0" w:space="0" w:color="auto"/>
                    <w:bottom w:val="none" w:sz="0" w:space="0" w:color="auto"/>
                    <w:right w:val="none" w:sz="0" w:space="0" w:color="auto"/>
                  </w:divBdr>
                  <w:divsChild>
                    <w:div w:id="68506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91425">
          <w:marLeft w:val="0"/>
          <w:marRight w:val="0"/>
          <w:marTop w:val="375"/>
          <w:marBottom w:val="375"/>
          <w:divBdr>
            <w:top w:val="none" w:sz="0" w:space="0" w:color="auto"/>
            <w:left w:val="none" w:sz="0" w:space="0" w:color="auto"/>
            <w:bottom w:val="none" w:sz="0" w:space="0" w:color="auto"/>
            <w:right w:val="none" w:sz="0" w:space="0" w:color="auto"/>
          </w:divBdr>
          <w:divsChild>
            <w:div w:id="1130516170">
              <w:marLeft w:val="0"/>
              <w:marRight w:val="0"/>
              <w:marTop w:val="0"/>
              <w:marBottom w:val="0"/>
              <w:divBdr>
                <w:top w:val="none" w:sz="0" w:space="0" w:color="auto"/>
                <w:left w:val="none" w:sz="0" w:space="0" w:color="auto"/>
                <w:bottom w:val="none" w:sz="0" w:space="0" w:color="auto"/>
                <w:right w:val="none" w:sz="0" w:space="0" w:color="auto"/>
              </w:divBdr>
              <w:divsChild>
                <w:div w:id="207227546">
                  <w:marLeft w:val="0"/>
                  <w:marRight w:val="0"/>
                  <w:marTop w:val="0"/>
                  <w:marBottom w:val="0"/>
                  <w:divBdr>
                    <w:top w:val="none" w:sz="0" w:space="0" w:color="auto"/>
                    <w:left w:val="none" w:sz="0" w:space="0" w:color="auto"/>
                    <w:bottom w:val="none" w:sz="0" w:space="0" w:color="auto"/>
                    <w:right w:val="none" w:sz="0" w:space="0" w:color="auto"/>
                  </w:divBdr>
                  <w:divsChild>
                    <w:div w:id="17116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19687">
          <w:marLeft w:val="0"/>
          <w:marRight w:val="0"/>
          <w:marTop w:val="375"/>
          <w:marBottom w:val="375"/>
          <w:divBdr>
            <w:top w:val="none" w:sz="0" w:space="0" w:color="auto"/>
            <w:left w:val="none" w:sz="0" w:space="0" w:color="auto"/>
            <w:bottom w:val="none" w:sz="0" w:space="0" w:color="auto"/>
            <w:right w:val="none" w:sz="0" w:space="0" w:color="auto"/>
          </w:divBdr>
          <w:divsChild>
            <w:div w:id="1187720755">
              <w:marLeft w:val="0"/>
              <w:marRight w:val="0"/>
              <w:marTop w:val="0"/>
              <w:marBottom w:val="0"/>
              <w:divBdr>
                <w:top w:val="none" w:sz="0" w:space="0" w:color="auto"/>
                <w:left w:val="none" w:sz="0" w:space="0" w:color="auto"/>
                <w:bottom w:val="none" w:sz="0" w:space="0" w:color="auto"/>
                <w:right w:val="none" w:sz="0" w:space="0" w:color="auto"/>
              </w:divBdr>
              <w:divsChild>
                <w:div w:id="1179084389">
                  <w:marLeft w:val="0"/>
                  <w:marRight w:val="0"/>
                  <w:marTop w:val="0"/>
                  <w:marBottom w:val="0"/>
                  <w:divBdr>
                    <w:top w:val="none" w:sz="0" w:space="0" w:color="auto"/>
                    <w:left w:val="none" w:sz="0" w:space="0" w:color="auto"/>
                    <w:bottom w:val="none" w:sz="0" w:space="0" w:color="auto"/>
                    <w:right w:val="none" w:sz="0" w:space="0" w:color="auto"/>
                  </w:divBdr>
                  <w:divsChild>
                    <w:div w:id="87720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6568">
          <w:marLeft w:val="0"/>
          <w:marRight w:val="0"/>
          <w:marTop w:val="375"/>
          <w:marBottom w:val="375"/>
          <w:divBdr>
            <w:top w:val="none" w:sz="0" w:space="0" w:color="auto"/>
            <w:left w:val="none" w:sz="0" w:space="0" w:color="auto"/>
            <w:bottom w:val="none" w:sz="0" w:space="0" w:color="auto"/>
            <w:right w:val="none" w:sz="0" w:space="0" w:color="auto"/>
          </w:divBdr>
          <w:divsChild>
            <w:div w:id="1508137253">
              <w:marLeft w:val="0"/>
              <w:marRight w:val="0"/>
              <w:marTop w:val="0"/>
              <w:marBottom w:val="0"/>
              <w:divBdr>
                <w:top w:val="none" w:sz="0" w:space="0" w:color="auto"/>
                <w:left w:val="none" w:sz="0" w:space="0" w:color="auto"/>
                <w:bottom w:val="none" w:sz="0" w:space="0" w:color="auto"/>
                <w:right w:val="none" w:sz="0" w:space="0" w:color="auto"/>
              </w:divBdr>
              <w:divsChild>
                <w:div w:id="497232244">
                  <w:marLeft w:val="0"/>
                  <w:marRight w:val="0"/>
                  <w:marTop w:val="0"/>
                  <w:marBottom w:val="0"/>
                  <w:divBdr>
                    <w:top w:val="none" w:sz="0" w:space="0" w:color="auto"/>
                    <w:left w:val="none" w:sz="0" w:space="0" w:color="auto"/>
                    <w:bottom w:val="none" w:sz="0" w:space="0" w:color="auto"/>
                    <w:right w:val="none" w:sz="0" w:space="0" w:color="auto"/>
                  </w:divBdr>
                  <w:divsChild>
                    <w:div w:id="79240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770705">
          <w:marLeft w:val="0"/>
          <w:marRight w:val="0"/>
          <w:marTop w:val="375"/>
          <w:marBottom w:val="375"/>
          <w:divBdr>
            <w:top w:val="none" w:sz="0" w:space="0" w:color="auto"/>
            <w:left w:val="none" w:sz="0" w:space="0" w:color="auto"/>
            <w:bottom w:val="none" w:sz="0" w:space="0" w:color="auto"/>
            <w:right w:val="none" w:sz="0" w:space="0" w:color="auto"/>
          </w:divBdr>
          <w:divsChild>
            <w:div w:id="83691375">
              <w:marLeft w:val="0"/>
              <w:marRight w:val="0"/>
              <w:marTop w:val="0"/>
              <w:marBottom w:val="0"/>
              <w:divBdr>
                <w:top w:val="none" w:sz="0" w:space="0" w:color="auto"/>
                <w:left w:val="none" w:sz="0" w:space="0" w:color="auto"/>
                <w:bottom w:val="none" w:sz="0" w:space="0" w:color="auto"/>
                <w:right w:val="none" w:sz="0" w:space="0" w:color="auto"/>
              </w:divBdr>
              <w:divsChild>
                <w:div w:id="319312488">
                  <w:marLeft w:val="0"/>
                  <w:marRight w:val="0"/>
                  <w:marTop w:val="0"/>
                  <w:marBottom w:val="0"/>
                  <w:divBdr>
                    <w:top w:val="none" w:sz="0" w:space="0" w:color="auto"/>
                    <w:left w:val="none" w:sz="0" w:space="0" w:color="auto"/>
                    <w:bottom w:val="none" w:sz="0" w:space="0" w:color="auto"/>
                    <w:right w:val="none" w:sz="0" w:space="0" w:color="auto"/>
                  </w:divBdr>
                  <w:divsChild>
                    <w:div w:id="138872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06093">
          <w:marLeft w:val="0"/>
          <w:marRight w:val="0"/>
          <w:marTop w:val="375"/>
          <w:marBottom w:val="375"/>
          <w:divBdr>
            <w:top w:val="none" w:sz="0" w:space="0" w:color="auto"/>
            <w:left w:val="none" w:sz="0" w:space="0" w:color="auto"/>
            <w:bottom w:val="none" w:sz="0" w:space="0" w:color="auto"/>
            <w:right w:val="none" w:sz="0" w:space="0" w:color="auto"/>
          </w:divBdr>
          <w:divsChild>
            <w:div w:id="1533613169">
              <w:marLeft w:val="0"/>
              <w:marRight w:val="0"/>
              <w:marTop w:val="0"/>
              <w:marBottom w:val="0"/>
              <w:divBdr>
                <w:top w:val="none" w:sz="0" w:space="0" w:color="auto"/>
                <w:left w:val="none" w:sz="0" w:space="0" w:color="auto"/>
                <w:bottom w:val="none" w:sz="0" w:space="0" w:color="auto"/>
                <w:right w:val="none" w:sz="0" w:space="0" w:color="auto"/>
              </w:divBdr>
              <w:divsChild>
                <w:div w:id="2110814983">
                  <w:marLeft w:val="0"/>
                  <w:marRight w:val="0"/>
                  <w:marTop w:val="0"/>
                  <w:marBottom w:val="0"/>
                  <w:divBdr>
                    <w:top w:val="none" w:sz="0" w:space="0" w:color="auto"/>
                    <w:left w:val="none" w:sz="0" w:space="0" w:color="auto"/>
                    <w:bottom w:val="none" w:sz="0" w:space="0" w:color="auto"/>
                    <w:right w:val="none" w:sz="0" w:space="0" w:color="auto"/>
                  </w:divBdr>
                  <w:divsChild>
                    <w:div w:id="184327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195175">
      <w:bodyDiv w:val="1"/>
      <w:marLeft w:val="0"/>
      <w:marRight w:val="0"/>
      <w:marTop w:val="0"/>
      <w:marBottom w:val="0"/>
      <w:divBdr>
        <w:top w:val="none" w:sz="0" w:space="0" w:color="auto"/>
        <w:left w:val="none" w:sz="0" w:space="0" w:color="auto"/>
        <w:bottom w:val="none" w:sz="0" w:space="0" w:color="auto"/>
        <w:right w:val="none" w:sz="0" w:space="0" w:color="auto"/>
      </w:divBdr>
      <w:divsChild>
        <w:div w:id="1220047268">
          <w:marLeft w:val="0"/>
          <w:marRight w:val="0"/>
          <w:marTop w:val="0"/>
          <w:marBottom w:val="0"/>
          <w:divBdr>
            <w:top w:val="none" w:sz="0" w:space="0" w:color="auto"/>
            <w:left w:val="none" w:sz="0" w:space="0" w:color="auto"/>
            <w:bottom w:val="none" w:sz="0" w:space="0" w:color="auto"/>
            <w:right w:val="none" w:sz="0" w:space="0" w:color="auto"/>
          </w:divBdr>
          <w:divsChild>
            <w:div w:id="1199704950">
              <w:marLeft w:val="0"/>
              <w:marRight w:val="0"/>
              <w:marTop w:val="0"/>
              <w:marBottom w:val="0"/>
              <w:divBdr>
                <w:top w:val="none" w:sz="0" w:space="0" w:color="auto"/>
                <w:left w:val="none" w:sz="0" w:space="0" w:color="auto"/>
                <w:bottom w:val="none" w:sz="0" w:space="0" w:color="auto"/>
                <w:right w:val="none" w:sz="0" w:space="0" w:color="auto"/>
              </w:divBdr>
              <w:divsChild>
                <w:div w:id="446507907">
                  <w:marLeft w:val="150"/>
                  <w:marRight w:val="150"/>
                  <w:marTop w:val="0"/>
                  <w:marBottom w:val="0"/>
                  <w:divBdr>
                    <w:top w:val="none" w:sz="0" w:space="0" w:color="auto"/>
                    <w:left w:val="none" w:sz="0" w:space="0" w:color="auto"/>
                    <w:bottom w:val="none" w:sz="0" w:space="0" w:color="auto"/>
                    <w:right w:val="none" w:sz="0" w:space="0" w:color="auto"/>
                  </w:divBdr>
                  <w:divsChild>
                    <w:div w:id="18594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82954">
          <w:marLeft w:val="0"/>
          <w:marRight w:val="0"/>
          <w:marTop w:val="0"/>
          <w:marBottom w:val="0"/>
          <w:divBdr>
            <w:top w:val="none" w:sz="0" w:space="0" w:color="auto"/>
            <w:left w:val="none" w:sz="0" w:space="0" w:color="auto"/>
            <w:bottom w:val="none" w:sz="0" w:space="0" w:color="auto"/>
            <w:right w:val="none" w:sz="0" w:space="0" w:color="auto"/>
          </w:divBdr>
          <w:divsChild>
            <w:div w:id="293023774">
              <w:marLeft w:val="0"/>
              <w:marRight w:val="0"/>
              <w:marTop w:val="0"/>
              <w:marBottom w:val="0"/>
              <w:divBdr>
                <w:top w:val="none" w:sz="0" w:space="0" w:color="auto"/>
                <w:left w:val="none" w:sz="0" w:space="0" w:color="auto"/>
                <w:bottom w:val="none" w:sz="0" w:space="0" w:color="auto"/>
                <w:right w:val="none" w:sz="0" w:space="0" w:color="auto"/>
              </w:divBdr>
              <w:divsChild>
                <w:div w:id="1090660442">
                  <w:marLeft w:val="0"/>
                  <w:marRight w:val="0"/>
                  <w:marTop w:val="0"/>
                  <w:marBottom w:val="0"/>
                  <w:divBdr>
                    <w:top w:val="none" w:sz="0" w:space="0" w:color="auto"/>
                    <w:left w:val="none" w:sz="0" w:space="0" w:color="auto"/>
                    <w:bottom w:val="none" w:sz="0" w:space="0" w:color="auto"/>
                    <w:right w:val="none" w:sz="0" w:space="0" w:color="auto"/>
                  </w:divBdr>
                  <w:divsChild>
                    <w:div w:id="148342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387466">
      <w:bodyDiv w:val="1"/>
      <w:marLeft w:val="0"/>
      <w:marRight w:val="0"/>
      <w:marTop w:val="0"/>
      <w:marBottom w:val="0"/>
      <w:divBdr>
        <w:top w:val="none" w:sz="0" w:space="0" w:color="auto"/>
        <w:left w:val="none" w:sz="0" w:space="0" w:color="auto"/>
        <w:bottom w:val="none" w:sz="0" w:space="0" w:color="auto"/>
        <w:right w:val="none" w:sz="0" w:space="0" w:color="auto"/>
      </w:divBdr>
      <w:divsChild>
        <w:div w:id="2135556583">
          <w:marLeft w:val="0"/>
          <w:marRight w:val="0"/>
          <w:marTop w:val="0"/>
          <w:marBottom w:val="0"/>
          <w:divBdr>
            <w:top w:val="none" w:sz="0" w:space="0" w:color="auto"/>
            <w:left w:val="none" w:sz="0" w:space="0" w:color="auto"/>
            <w:bottom w:val="none" w:sz="0" w:space="0" w:color="auto"/>
            <w:right w:val="none" w:sz="0" w:space="0" w:color="auto"/>
          </w:divBdr>
          <w:divsChild>
            <w:div w:id="231548747">
              <w:marLeft w:val="0"/>
              <w:marRight w:val="0"/>
              <w:marTop w:val="0"/>
              <w:marBottom w:val="0"/>
              <w:divBdr>
                <w:top w:val="none" w:sz="0" w:space="0" w:color="auto"/>
                <w:left w:val="none" w:sz="0" w:space="0" w:color="auto"/>
                <w:bottom w:val="none" w:sz="0" w:space="0" w:color="auto"/>
                <w:right w:val="none" w:sz="0" w:space="0" w:color="auto"/>
              </w:divBdr>
              <w:divsChild>
                <w:div w:id="291984273">
                  <w:marLeft w:val="150"/>
                  <w:marRight w:val="150"/>
                  <w:marTop w:val="0"/>
                  <w:marBottom w:val="0"/>
                  <w:divBdr>
                    <w:top w:val="none" w:sz="0" w:space="0" w:color="auto"/>
                    <w:left w:val="none" w:sz="0" w:space="0" w:color="auto"/>
                    <w:bottom w:val="none" w:sz="0" w:space="0" w:color="auto"/>
                    <w:right w:val="none" w:sz="0" w:space="0" w:color="auto"/>
                  </w:divBdr>
                  <w:divsChild>
                    <w:div w:id="1304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661515">
          <w:marLeft w:val="0"/>
          <w:marRight w:val="0"/>
          <w:marTop w:val="0"/>
          <w:marBottom w:val="0"/>
          <w:divBdr>
            <w:top w:val="none" w:sz="0" w:space="0" w:color="auto"/>
            <w:left w:val="none" w:sz="0" w:space="0" w:color="auto"/>
            <w:bottom w:val="none" w:sz="0" w:space="0" w:color="auto"/>
            <w:right w:val="none" w:sz="0" w:space="0" w:color="auto"/>
          </w:divBdr>
          <w:divsChild>
            <w:div w:id="479422021">
              <w:marLeft w:val="0"/>
              <w:marRight w:val="0"/>
              <w:marTop w:val="0"/>
              <w:marBottom w:val="0"/>
              <w:divBdr>
                <w:top w:val="none" w:sz="0" w:space="0" w:color="auto"/>
                <w:left w:val="none" w:sz="0" w:space="0" w:color="auto"/>
                <w:bottom w:val="none" w:sz="0" w:space="0" w:color="auto"/>
                <w:right w:val="none" w:sz="0" w:space="0" w:color="auto"/>
              </w:divBdr>
              <w:divsChild>
                <w:div w:id="1167020545">
                  <w:marLeft w:val="0"/>
                  <w:marRight w:val="0"/>
                  <w:marTop w:val="0"/>
                  <w:marBottom w:val="0"/>
                  <w:divBdr>
                    <w:top w:val="none" w:sz="0" w:space="0" w:color="auto"/>
                    <w:left w:val="none" w:sz="0" w:space="0" w:color="auto"/>
                    <w:bottom w:val="none" w:sz="0" w:space="0" w:color="auto"/>
                    <w:right w:val="none" w:sz="0" w:space="0" w:color="auto"/>
                  </w:divBdr>
                  <w:divsChild>
                    <w:div w:id="200817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149108">
          <w:marLeft w:val="0"/>
          <w:marRight w:val="0"/>
          <w:marTop w:val="0"/>
          <w:marBottom w:val="0"/>
          <w:divBdr>
            <w:top w:val="none" w:sz="0" w:space="0" w:color="auto"/>
            <w:left w:val="none" w:sz="0" w:space="0" w:color="auto"/>
            <w:bottom w:val="none" w:sz="0" w:space="0" w:color="auto"/>
            <w:right w:val="none" w:sz="0" w:space="0" w:color="auto"/>
          </w:divBdr>
          <w:divsChild>
            <w:div w:id="1593003434">
              <w:marLeft w:val="0"/>
              <w:marRight w:val="0"/>
              <w:marTop w:val="0"/>
              <w:marBottom w:val="0"/>
              <w:divBdr>
                <w:top w:val="none" w:sz="0" w:space="0" w:color="auto"/>
                <w:left w:val="none" w:sz="0" w:space="0" w:color="auto"/>
                <w:bottom w:val="none" w:sz="0" w:space="0" w:color="auto"/>
                <w:right w:val="none" w:sz="0" w:space="0" w:color="auto"/>
              </w:divBdr>
            </w:div>
            <w:div w:id="77292251">
              <w:marLeft w:val="0"/>
              <w:marRight w:val="0"/>
              <w:marTop w:val="0"/>
              <w:marBottom w:val="0"/>
              <w:divBdr>
                <w:top w:val="none" w:sz="0" w:space="0" w:color="auto"/>
                <w:left w:val="none" w:sz="0" w:space="0" w:color="auto"/>
                <w:bottom w:val="none" w:sz="0" w:space="0" w:color="auto"/>
                <w:right w:val="none" w:sz="0" w:space="0" w:color="auto"/>
              </w:divBdr>
              <w:divsChild>
                <w:div w:id="264116266">
                  <w:marLeft w:val="0"/>
                  <w:marRight w:val="0"/>
                  <w:marTop w:val="0"/>
                  <w:marBottom w:val="0"/>
                  <w:divBdr>
                    <w:top w:val="none" w:sz="0" w:space="0" w:color="auto"/>
                    <w:left w:val="none" w:sz="0" w:space="0" w:color="auto"/>
                    <w:bottom w:val="none" w:sz="0" w:space="0" w:color="auto"/>
                    <w:right w:val="none" w:sz="0" w:space="0" w:color="auto"/>
                  </w:divBdr>
                  <w:divsChild>
                    <w:div w:id="39304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520196">
      <w:bodyDiv w:val="1"/>
      <w:marLeft w:val="0"/>
      <w:marRight w:val="0"/>
      <w:marTop w:val="0"/>
      <w:marBottom w:val="0"/>
      <w:divBdr>
        <w:top w:val="none" w:sz="0" w:space="0" w:color="auto"/>
        <w:left w:val="none" w:sz="0" w:space="0" w:color="auto"/>
        <w:bottom w:val="none" w:sz="0" w:space="0" w:color="auto"/>
        <w:right w:val="none" w:sz="0" w:space="0" w:color="auto"/>
      </w:divBdr>
    </w:div>
    <w:div w:id="670177014">
      <w:bodyDiv w:val="1"/>
      <w:marLeft w:val="0"/>
      <w:marRight w:val="0"/>
      <w:marTop w:val="0"/>
      <w:marBottom w:val="0"/>
      <w:divBdr>
        <w:top w:val="none" w:sz="0" w:space="0" w:color="auto"/>
        <w:left w:val="none" w:sz="0" w:space="0" w:color="auto"/>
        <w:bottom w:val="none" w:sz="0" w:space="0" w:color="auto"/>
        <w:right w:val="none" w:sz="0" w:space="0" w:color="auto"/>
      </w:divBdr>
    </w:div>
    <w:div w:id="678002512">
      <w:bodyDiv w:val="1"/>
      <w:marLeft w:val="0"/>
      <w:marRight w:val="0"/>
      <w:marTop w:val="0"/>
      <w:marBottom w:val="0"/>
      <w:divBdr>
        <w:top w:val="none" w:sz="0" w:space="0" w:color="auto"/>
        <w:left w:val="none" w:sz="0" w:space="0" w:color="auto"/>
        <w:bottom w:val="none" w:sz="0" w:space="0" w:color="auto"/>
        <w:right w:val="none" w:sz="0" w:space="0" w:color="auto"/>
      </w:divBdr>
      <w:divsChild>
        <w:div w:id="200754763">
          <w:marLeft w:val="0"/>
          <w:marRight w:val="0"/>
          <w:marTop w:val="0"/>
          <w:marBottom w:val="0"/>
          <w:divBdr>
            <w:top w:val="none" w:sz="0" w:space="0" w:color="auto"/>
            <w:left w:val="none" w:sz="0" w:space="0" w:color="auto"/>
            <w:bottom w:val="none" w:sz="0" w:space="0" w:color="auto"/>
            <w:right w:val="none" w:sz="0" w:space="0" w:color="auto"/>
          </w:divBdr>
          <w:divsChild>
            <w:div w:id="1970235917">
              <w:marLeft w:val="0"/>
              <w:marRight w:val="0"/>
              <w:marTop w:val="0"/>
              <w:marBottom w:val="0"/>
              <w:divBdr>
                <w:top w:val="none" w:sz="0" w:space="0" w:color="auto"/>
                <w:left w:val="none" w:sz="0" w:space="0" w:color="auto"/>
                <w:bottom w:val="none" w:sz="0" w:space="0" w:color="auto"/>
                <w:right w:val="none" w:sz="0" w:space="0" w:color="auto"/>
              </w:divBdr>
              <w:divsChild>
                <w:div w:id="1115562083">
                  <w:marLeft w:val="150"/>
                  <w:marRight w:val="150"/>
                  <w:marTop w:val="0"/>
                  <w:marBottom w:val="0"/>
                  <w:divBdr>
                    <w:top w:val="none" w:sz="0" w:space="0" w:color="auto"/>
                    <w:left w:val="none" w:sz="0" w:space="0" w:color="auto"/>
                    <w:bottom w:val="none" w:sz="0" w:space="0" w:color="auto"/>
                    <w:right w:val="none" w:sz="0" w:space="0" w:color="auto"/>
                  </w:divBdr>
                  <w:divsChild>
                    <w:div w:id="50563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738045">
          <w:marLeft w:val="0"/>
          <w:marRight w:val="0"/>
          <w:marTop w:val="0"/>
          <w:marBottom w:val="0"/>
          <w:divBdr>
            <w:top w:val="none" w:sz="0" w:space="0" w:color="auto"/>
            <w:left w:val="none" w:sz="0" w:space="0" w:color="auto"/>
            <w:bottom w:val="none" w:sz="0" w:space="0" w:color="auto"/>
            <w:right w:val="none" w:sz="0" w:space="0" w:color="auto"/>
          </w:divBdr>
          <w:divsChild>
            <w:div w:id="1649431903">
              <w:marLeft w:val="0"/>
              <w:marRight w:val="0"/>
              <w:marTop w:val="0"/>
              <w:marBottom w:val="0"/>
              <w:divBdr>
                <w:top w:val="none" w:sz="0" w:space="0" w:color="auto"/>
                <w:left w:val="none" w:sz="0" w:space="0" w:color="auto"/>
                <w:bottom w:val="none" w:sz="0" w:space="0" w:color="auto"/>
                <w:right w:val="none" w:sz="0" w:space="0" w:color="auto"/>
              </w:divBdr>
              <w:divsChild>
                <w:div w:id="1254972478">
                  <w:marLeft w:val="0"/>
                  <w:marRight w:val="0"/>
                  <w:marTop w:val="0"/>
                  <w:marBottom w:val="0"/>
                  <w:divBdr>
                    <w:top w:val="none" w:sz="0" w:space="0" w:color="auto"/>
                    <w:left w:val="none" w:sz="0" w:space="0" w:color="auto"/>
                    <w:bottom w:val="none" w:sz="0" w:space="0" w:color="auto"/>
                    <w:right w:val="none" w:sz="0" w:space="0" w:color="auto"/>
                  </w:divBdr>
                  <w:divsChild>
                    <w:div w:id="136795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403775">
      <w:bodyDiv w:val="1"/>
      <w:marLeft w:val="0"/>
      <w:marRight w:val="0"/>
      <w:marTop w:val="0"/>
      <w:marBottom w:val="0"/>
      <w:divBdr>
        <w:top w:val="none" w:sz="0" w:space="0" w:color="auto"/>
        <w:left w:val="none" w:sz="0" w:space="0" w:color="auto"/>
        <w:bottom w:val="none" w:sz="0" w:space="0" w:color="auto"/>
        <w:right w:val="none" w:sz="0" w:space="0" w:color="auto"/>
      </w:divBdr>
      <w:divsChild>
        <w:div w:id="920215219">
          <w:marLeft w:val="0"/>
          <w:marRight w:val="0"/>
          <w:marTop w:val="0"/>
          <w:marBottom w:val="0"/>
          <w:divBdr>
            <w:top w:val="none" w:sz="0" w:space="0" w:color="auto"/>
            <w:left w:val="none" w:sz="0" w:space="0" w:color="auto"/>
            <w:bottom w:val="none" w:sz="0" w:space="0" w:color="auto"/>
            <w:right w:val="none" w:sz="0" w:space="0" w:color="auto"/>
          </w:divBdr>
          <w:divsChild>
            <w:div w:id="286393362">
              <w:marLeft w:val="0"/>
              <w:marRight w:val="0"/>
              <w:marTop w:val="0"/>
              <w:marBottom w:val="0"/>
              <w:divBdr>
                <w:top w:val="none" w:sz="0" w:space="0" w:color="auto"/>
                <w:left w:val="none" w:sz="0" w:space="0" w:color="auto"/>
                <w:bottom w:val="none" w:sz="0" w:space="0" w:color="auto"/>
                <w:right w:val="none" w:sz="0" w:space="0" w:color="auto"/>
              </w:divBdr>
              <w:divsChild>
                <w:div w:id="1525746192">
                  <w:marLeft w:val="150"/>
                  <w:marRight w:val="150"/>
                  <w:marTop w:val="0"/>
                  <w:marBottom w:val="0"/>
                  <w:divBdr>
                    <w:top w:val="none" w:sz="0" w:space="0" w:color="auto"/>
                    <w:left w:val="none" w:sz="0" w:space="0" w:color="auto"/>
                    <w:bottom w:val="none" w:sz="0" w:space="0" w:color="auto"/>
                    <w:right w:val="none" w:sz="0" w:space="0" w:color="auto"/>
                  </w:divBdr>
                  <w:divsChild>
                    <w:div w:id="154104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751588">
          <w:marLeft w:val="0"/>
          <w:marRight w:val="0"/>
          <w:marTop w:val="0"/>
          <w:marBottom w:val="0"/>
          <w:divBdr>
            <w:top w:val="none" w:sz="0" w:space="0" w:color="auto"/>
            <w:left w:val="none" w:sz="0" w:space="0" w:color="auto"/>
            <w:bottom w:val="none" w:sz="0" w:space="0" w:color="auto"/>
            <w:right w:val="none" w:sz="0" w:space="0" w:color="auto"/>
          </w:divBdr>
          <w:divsChild>
            <w:div w:id="1352490392">
              <w:marLeft w:val="0"/>
              <w:marRight w:val="0"/>
              <w:marTop w:val="0"/>
              <w:marBottom w:val="0"/>
              <w:divBdr>
                <w:top w:val="none" w:sz="0" w:space="0" w:color="auto"/>
                <w:left w:val="none" w:sz="0" w:space="0" w:color="auto"/>
                <w:bottom w:val="none" w:sz="0" w:space="0" w:color="auto"/>
                <w:right w:val="none" w:sz="0" w:space="0" w:color="auto"/>
              </w:divBdr>
              <w:divsChild>
                <w:div w:id="747575333">
                  <w:marLeft w:val="0"/>
                  <w:marRight w:val="0"/>
                  <w:marTop w:val="0"/>
                  <w:marBottom w:val="0"/>
                  <w:divBdr>
                    <w:top w:val="none" w:sz="0" w:space="0" w:color="auto"/>
                    <w:left w:val="none" w:sz="0" w:space="0" w:color="auto"/>
                    <w:bottom w:val="none" w:sz="0" w:space="0" w:color="auto"/>
                    <w:right w:val="none" w:sz="0" w:space="0" w:color="auto"/>
                  </w:divBdr>
                  <w:divsChild>
                    <w:div w:id="31434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156914">
      <w:bodyDiv w:val="1"/>
      <w:marLeft w:val="0"/>
      <w:marRight w:val="0"/>
      <w:marTop w:val="0"/>
      <w:marBottom w:val="0"/>
      <w:divBdr>
        <w:top w:val="none" w:sz="0" w:space="0" w:color="auto"/>
        <w:left w:val="none" w:sz="0" w:space="0" w:color="auto"/>
        <w:bottom w:val="none" w:sz="0" w:space="0" w:color="auto"/>
        <w:right w:val="none" w:sz="0" w:space="0" w:color="auto"/>
      </w:divBdr>
    </w:div>
    <w:div w:id="716779901">
      <w:bodyDiv w:val="1"/>
      <w:marLeft w:val="0"/>
      <w:marRight w:val="0"/>
      <w:marTop w:val="0"/>
      <w:marBottom w:val="0"/>
      <w:divBdr>
        <w:top w:val="none" w:sz="0" w:space="0" w:color="auto"/>
        <w:left w:val="none" w:sz="0" w:space="0" w:color="auto"/>
        <w:bottom w:val="none" w:sz="0" w:space="0" w:color="auto"/>
        <w:right w:val="none" w:sz="0" w:space="0" w:color="auto"/>
      </w:divBdr>
    </w:div>
    <w:div w:id="748313538">
      <w:bodyDiv w:val="1"/>
      <w:marLeft w:val="0"/>
      <w:marRight w:val="0"/>
      <w:marTop w:val="0"/>
      <w:marBottom w:val="0"/>
      <w:divBdr>
        <w:top w:val="none" w:sz="0" w:space="0" w:color="auto"/>
        <w:left w:val="none" w:sz="0" w:space="0" w:color="auto"/>
        <w:bottom w:val="none" w:sz="0" w:space="0" w:color="auto"/>
        <w:right w:val="none" w:sz="0" w:space="0" w:color="auto"/>
      </w:divBdr>
    </w:div>
    <w:div w:id="836848644">
      <w:bodyDiv w:val="1"/>
      <w:marLeft w:val="0"/>
      <w:marRight w:val="0"/>
      <w:marTop w:val="0"/>
      <w:marBottom w:val="0"/>
      <w:divBdr>
        <w:top w:val="none" w:sz="0" w:space="0" w:color="auto"/>
        <w:left w:val="none" w:sz="0" w:space="0" w:color="auto"/>
        <w:bottom w:val="none" w:sz="0" w:space="0" w:color="auto"/>
        <w:right w:val="none" w:sz="0" w:space="0" w:color="auto"/>
      </w:divBdr>
      <w:divsChild>
        <w:div w:id="1298950865">
          <w:marLeft w:val="0"/>
          <w:marRight w:val="0"/>
          <w:marTop w:val="0"/>
          <w:marBottom w:val="0"/>
          <w:divBdr>
            <w:top w:val="none" w:sz="0" w:space="0" w:color="auto"/>
            <w:left w:val="none" w:sz="0" w:space="0" w:color="auto"/>
            <w:bottom w:val="none" w:sz="0" w:space="0" w:color="auto"/>
            <w:right w:val="none" w:sz="0" w:space="0" w:color="auto"/>
          </w:divBdr>
          <w:divsChild>
            <w:div w:id="52122882">
              <w:marLeft w:val="0"/>
              <w:marRight w:val="0"/>
              <w:marTop w:val="0"/>
              <w:marBottom w:val="0"/>
              <w:divBdr>
                <w:top w:val="none" w:sz="0" w:space="0" w:color="auto"/>
                <w:left w:val="none" w:sz="0" w:space="0" w:color="auto"/>
                <w:bottom w:val="none" w:sz="0" w:space="0" w:color="auto"/>
                <w:right w:val="none" w:sz="0" w:space="0" w:color="auto"/>
              </w:divBdr>
              <w:divsChild>
                <w:div w:id="325934667">
                  <w:marLeft w:val="150"/>
                  <w:marRight w:val="150"/>
                  <w:marTop w:val="0"/>
                  <w:marBottom w:val="0"/>
                  <w:divBdr>
                    <w:top w:val="none" w:sz="0" w:space="0" w:color="auto"/>
                    <w:left w:val="none" w:sz="0" w:space="0" w:color="auto"/>
                    <w:bottom w:val="none" w:sz="0" w:space="0" w:color="auto"/>
                    <w:right w:val="none" w:sz="0" w:space="0" w:color="auto"/>
                  </w:divBdr>
                  <w:divsChild>
                    <w:div w:id="213243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668920">
          <w:marLeft w:val="0"/>
          <w:marRight w:val="0"/>
          <w:marTop w:val="0"/>
          <w:marBottom w:val="0"/>
          <w:divBdr>
            <w:top w:val="none" w:sz="0" w:space="0" w:color="auto"/>
            <w:left w:val="none" w:sz="0" w:space="0" w:color="auto"/>
            <w:bottom w:val="none" w:sz="0" w:space="0" w:color="auto"/>
            <w:right w:val="none" w:sz="0" w:space="0" w:color="auto"/>
          </w:divBdr>
          <w:divsChild>
            <w:div w:id="1935017246">
              <w:marLeft w:val="0"/>
              <w:marRight w:val="0"/>
              <w:marTop w:val="0"/>
              <w:marBottom w:val="0"/>
              <w:divBdr>
                <w:top w:val="none" w:sz="0" w:space="0" w:color="auto"/>
                <w:left w:val="none" w:sz="0" w:space="0" w:color="auto"/>
                <w:bottom w:val="none" w:sz="0" w:space="0" w:color="auto"/>
                <w:right w:val="none" w:sz="0" w:space="0" w:color="auto"/>
              </w:divBdr>
              <w:divsChild>
                <w:div w:id="711227480">
                  <w:marLeft w:val="0"/>
                  <w:marRight w:val="0"/>
                  <w:marTop w:val="0"/>
                  <w:marBottom w:val="0"/>
                  <w:divBdr>
                    <w:top w:val="none" w:sz="0" w:space="0" w:color="auto"/>
                    <w:left w:val="none" w:sz="0" w:space="0" w:color="auto"/>
                    <w:bottom w:val="none" w:sz="0" w:space="0" w:color="auto"/>
                    <w:right w:val="none" w:sz="0" w:space="0" w:color="auto"/>
                  </w:divBdr>
                  <w:divsChild>
                    <w:div w:id="17500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994007">
      <w:bodyDiv w:val="1"/>
      <w:marLeft w:val="0"/>
      <w:marRight w:val="0"/>
      <w:marTop w:val="0"/>
      <w:marBottom w:val="0"/>
      <w:divBdr>
        <w:top w:val="none" w:sz="0" w:space="0" w:color="auto"/>
        <w:left w:val="none" w:sz="0" w:space="0" w:color="auto"/>
        <w:bottom w:val="none" w:sz="0" w:space="0" w:color="auto"/>
        <w:right w:val="none" w:sz="0" w:space="0" w:color="auto"/>
      </w:divBdr>
    </w:div>
    <w:div w:id="934871335">
      <w:bodyDiv w:val="1"/>
      <w:marLeft w:val="0"/>
      <w:marRight w:val="0"/>
      <w:marTop w:val="0"/>
      <w:marBottom w:val="0"/>
      <w:divBdr>
        <w:top w:val="none" w:sz="0" w:space="0" w:color="auto"/>
        <w:left w:val="none" w:sz="0" w:space="0" w:color="auto"/>
        <w:bottom w:val="none" w:sz="0" w:space="0" w:color="auto"/>
        <w:right w:val="none" w:sz="0" w:space="0" w:color="auto"/>
      </w:divBdr>
      <w:divsChild>
        <w:div w:id="370881101">
          <w:marLeft w:val="0"/>
          <w:marRight w:val="0"/>
          <w:marTop w:val="0"/>
          <w:marBottom w:val="0"/>
          <w:divBdr>
            <w:top w:val="none" w:sz="0" w:space="0" w:color="auto"/>
            <w:left w:val="none" w:sz="0" w:space="0" w:color="auto"/>
            <w:bottom w:val="none" w:sz="0" w:space="0" w:color="auto"/>
            <w:right w:val="none" w:sz="0" w:space="0" w:color="auto"/>
          </w:divBdr>
          <w:divsChild>
            <w:div w:id="1818112244">
              <w:marLeft w:val="0"/>
              <w:marRight w:val="0"/>
              <w:marTop w:val="0"/>
              <w:marBottom w:val="0"/>
              <w:divBdr>
                <w:top w:val="none" w:sz="0" w:space="0" w:color="auto"/>
                <w:left w:val="none" w:sz="0" w:space="0" w:color="auto"/>
                <w:bottom w:val="none" w:sz="0" w:space="0" w:color="auto"/>
                <w:right w:val="none" w:sz="0" w:space="0" w:color="auto"/>
              </w:divBdr>
              <w:divsChild>
                <w:div w:id="1042173033">
                  <w:marLeft w:val="150"/>
                  <w:marRight w:val="150"/>
                  <w:marTop w:val="0"/>
                  <w:marBottom w:val="0"/>
                  <w:divBdr>
                    <w:top w:val="none" w:sz="0" w:space="0" w:color="auto"/>
                    <w:left w:val="none" w:sz="0" w:space="0" w:color="auto"/>
                    <w:bottom w:val="none" w:sz="0" w:space="0" w:color="auto"/>
                    <w:right w:val="none" w:sz="0" w:space="0" w:color="auto"/>
                  </w:divBdr>
                  <w:divsChild>
                    <w:div w:id="197729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710116">
          <w:marLeft w:val="0"/>
          <w:marRight w:val="0"/>
          <w:marTop w:val="0"/>
          <w:marBottom w:val="0"/>
          <w:divBdr>
            <w:top w:val="none" w:sz="0" w:space="0" w:color="auto"/>
            <w:left w:val="none" w:sz="0" w:space="0" w:color="auto"/>
            <w:bottom w:val="none" w:sz="0" w:space="0" w:color="auto"/>
            <w:right w:val="none" w:sz="0" w:space="0" w:color="auto"/>
          </w:divBdr>
          <w:divsChild>
            <w:div w:id="1687558254">
              <w:marLeft w:val="0"/>
              <w:marRight w:val="0"/>
              <w:marTop w:val="0"/>
              <w:marBottom w:val="0"/>
              <w:divBdr>
                <w:top w:val="none" w:sz="0" w:space="0" w:color="auto"/>
                <w:left w:val="none" w:sz="0" w:space="0" w:color="auto"/>
                <w:bottom w:val="none" w:sz="0" w:space="0" w:color="auto"/>
                <w:right w:val="none" w:sz="0" w:space="0" w:color="auto"/>
              </w:divBdr>
              <w:divsChild>
                <w:div w:id="393940872">
                  <w:marLeft w:val="0"/>
                  <w:marRight w:val="0"/>
                  <w:marTop w:val="0"/>
                  <w:marBottom w:val="0"/>
                  <w:divBdr>
                    <w:top w:val="none" w:sz="0" w:space="0" w:color="auto"/>
                    <w:left w:val="none" w:sz="0" w:space="0" w:color="auto"/>
                    <w:bottom w:val="none" w:sz="0" w:space="0" w:color="auto"/>
                    <w:right w:val="none" w:sz="0" w:space="0" w:color="auto"/>
                  </w:divBdr>
                  <w:divsChild>
                    <w:div w:id="144252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262843">
      <w:bodyDiv w:val="1"/>
      <w:marLeft w:val="0"/>
      <w:marRight w:val="0"/>
      <w:marTop w:val="0"/>
      <w:marBottom w:val="0"/>
      <w:divBdr>
        <w:top w:val="none" w:sz="0" w:space="0" w:color="auto"/>
        <w:left w:val="none" w:sz="0" w:space="0" w:color="auto"/>
        <w:bottom w:val="none" w:sz="0" w:space="0" w:color="auto"/>
        <w:right w:val="none" w:sz="0" w:space="0" w:color="auto"/>
      </w:divBdr>
      <w:divsChild>
        <w:div w:id="1172183271">
          <w:marLeft w:val="0"/>
          <w:marRight w:val="0"/>
          <w:marTop w:val="0"/>
          <w:marBottom w:val="0"/>
          <w:divBdr>
            <w:top w:val="none" w:sz="0" w:space="0" w:color="auto"/>
            <w:left w:val="none" w:sz="0" w:space="0" w:color="auto"/>
            <w:bottom w:val="none" w:sz="0" w:space="0" w:color="auto"/>
            <w:right w:val="none" w:sz="0" w:space="0" w:color="auto"/>
          </w:divBdr>
          <w:divsChild>
            <w:div w:id="1233664056">
              <w:marLeft w:val="0"/>
              <w:marRight w:val="0"/>
              <w:marTop w:val="0"/>
              <w:marBottom w:val="0"/>
              <w:divBdr>
                <w:top w:val="none" w:sz="0" w:space="0" w:color="auto"/>
                <w:left w:val="none" w:sz="0" w:space="0" w:color="auto"/>
                <w:bottom w:val="none" w:sz="0" w:space="0" w:color="auto"/>
                <w:right w:val="none" w:sz="0" w:space="0" w:color="auto"/>
              </w:divBdr>
              <w:divsChild>
                <w:div w:id="379280165">
                  <w:marLeft w:val="150"/>
                  <w:marRight w:val="150"/>
                  <w:marTop w:val="0"/>
                  <w:marBottom w:val="0"/>
                  <w:divBdr>
                    <w:top w:val="none" w:sz="0" w:space="0" w:color="auto"/>
                    <w:left w:val="none" w:sz="0" w:space="0" w:color="auto"/>
                    <w:bottom w:val="none" w:sz="0" w:space="0" w:color="auto"/>
                    <w:right w:val="none" w:sz="0" w:space="0" w:color="auto"/>
                  </w:divBdr>
                  <w:divsChild>
                    <w:div w:id="29884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675610">
          <w:marLeft w:val="0"/>
          <w:marRight w:val="0"/>
          <w:marTop w:val="0"/>
          <w:marBottom w:val="0"/>
          <w:divBdr>
            <w:top w:val="none" w:sz="0" w:space="0" w:color="auto"/>
            <w:left w:val="none" w:sz="0" w:space="0" w:color="auto"/>
            <w:bottom w:val="none" w:sz="0" w:space="0" w:color="auto"/>
            <w:right w:val="none" w:sz="0" w:space="0" w:color="auto"/>
          </w:divBdr>
          <w:divsChild>
            <w:div w:id="842475521">
              <w:marLeft w:val="0"/>
              <w:marRight w:val="0"/>
              <w:marTop w:val="0"/>
              <w:marBottom w:val="0"/>
              <w:divBdr>
                <w:top w:val="none" w:sz="0" w:space="0" w:color="auto"/>
                <w:left w:val="none" w:sz="0" w:space="0" w:color="auto"/>
                <w:bottom w:val="none" w:sz="0" w:space="0" w:color="auto"/>
                <w:right w:val="none" w:sz="0" w:space="0" w:color="auto"/>
              </w:divBdr>
              <w:divsChild>
                <w:div w:id="1831410414">
                  <w:marLeft w:val="0"/>
                  <w:marRight w:val="0"/>
                  <w:marTop w:val="0"/>
                  <w:marBottom w:val="0"/>
                  <w:divBdr>
                    <w:top w:val="none" w:sz="0" w:space="0" w:color="auto"/>
                    <w:left w:val="none" w:sz="0" w:space="0" w:color="auto"/>
                    <w:bottom w:val="none" w:sz="0" w:space="0" w:color="auto"/>
                    <w:right w:val="none" w:sz="0" w:space="0" w:color="auto"/>
                  </w:divBdr>
                  <w:divsChild>
                    <w:div w:id="179555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556548">
      <w:bodyDiv w:val="1"/>
      <w:marLeft w:val="0"/>
      <w:marRight w:val="0"/>
      <w:marTop w:val="0"/>
      <w:marBottom w:val="0"/>
      <w:divBdr>
        <w:top w:val="none" w:sz="0" w:space="0" w:color="auto"/>
        <w:left w:val="none" w:sz="0" w:space="0" w:color="auto"/>
        <w:bottom w:val="none" w:sz="0" w:space="0" w:color="auto"/>
        <w:right w:val="none" w:sz="0" w:space="0" w:color="auto"/>
      </w:divBdr>
    </w:div>
    <w:div w:id="972323743">
      <w:bodyDiv w:val="1"/>
      <w:marLeft w:val="0"/>
      <w:marRight w:val="0"/>
      <w:marTop w:val="0"/>
      <w:marBottom w:val="0"/>
      <w:divBdr>
        <w:top w:val="none" w:sz="0" w:space="0" w:color="auto"/>
        <w:left w:val="none" w:sz="0" w:space="0" w:color="auto"/>
        <w:bottom w:val="none" w:sz="0" w:space="0" w:color="auto"/>
        <w:right w:val="none" w:sz="0" w:space="0" w:color="auto"/>
      </w:divBdr>
    </w:div>
    <w:div w:id="1023357287">
      <w:bodyDiv w:val="1"/>
      <w:marLeft w:val="0"/>
      <w:marRight w:val="0"/>
      <w:marTop w:val="0"/>
      <w:marBottom w:val="0"/>
      <w:divBdr>
        <w:top w:val="none" w:sz="0" w:space="0" w:color="auto"/>
        <w:left w:val="none" w:sz="0" w:space="0" w:color="auto"/>
        <w:bottom w:val="none" w:sz="0" w:space="0" w:color="auto"/>
        <w:right w:val="none" w:sz="0" w:space="0" w:color="auto"/>
      </w:divBdr>
      <w:divsChild>
        <w:div w:id="817845034">
          <w:marLeft w:val="0"/>
          <w:marRight w:val="0"/>
          <w:marTop w:val="0"/>
          <w:marBottom w:val="0"/>
          <w:divBdr>
            <w:top w:val="none" w:sz="0" w:space="0" w:color="auto"/>
            <w:left w:val="none" w:sz="0" w:space="0" w:color="auto"/>
            <w:bottom w:val="none" w:sz="0" w:space="0" w:color="auto"/>
            <w:right w:val="none" w:sz="0" w:space="0" w:color="auto"/>
          </w:divBdr>
          <w:divsChild>
            <w:div w:id="98138732">
              <w:marLeft w:val="0"/>
              <w:marRight w:val="0"/>
              <w:marTop w:val="0"/>
              <w:marBottom w:val="0"/>
              <w:divBdr>
                <w:top w:val="none" w:sz="0" w:space="0" w:color="auto"/>
                <w:left w:val="none" w:sz="0" w:space="0" w:color="auto"/>
                <w:bottom w:val="none" w:sz="0" w:space="0" w:color="auto"/>
                <w:right w:val="none" w:sz="0" w:space="0" w:color="auto"/>
              </w:divBdr>
              <w:divsChild>
                <w:div w:id="860049167">
                  <w:marLeft w:val="150"/>
                  <w:marRight w:val="150"/>
                  <w:marTop w:val="0"/>
                  <w:marBottom w:val="0"/>
                  <w:divBdr>
                    <w:top w:val="none" w:sz="0" w:space="0" w:color="auto"/>
                    <w:left w:val="none" w:sz="0" w:space="0" w:color="auto"/>
                    <w:bottom w:val="none" w:sz="0" w:space="0" w:color="auto"/>
                    <w:right w:val="none" w:sz="0" w:space="0" w:color="auto"/>
                  </w:divBdr>
                  <w:divsChild>
                    <w:div w:id="158730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275680">
          <w:marLeft w:val="0"/>
          <w:marRight w:val="0"/>
          <w:marTop w:val="0"/>
          <w:marBottom w:val="0"/>
          <w:divBdr>
            <w:top w:val="none" w:sz="0" w:space="0" w:color="auto"/>
            <w:left w:val="none" w:sz="0" w:space="0" w:color="auto"/>
            <w:bottom w:val="none" w:sz="0" w:space="0" w:color="auto"/>
            <w:right w:val="none" w:sz="0" w:space="0" w:color="auto"/>
          </w:divBdr>
          <w:divsChild>
            <w:div w:id="1546017113">
              <w:marLeft w:val="0"/>
              <w:marRight w:val="0"/>
              <w:marTop w:val="0"/>
              <w:marBottom w:val="0"/>
              <w:divBdr>
                <w:top w:val="none" w:sz="0" w:space="0" w:color="auto"/>
                <w:left w:val="none" w:sz="0" w:space="0" w:color="auto"/>
                <w:bottom w:val="none" w:sz="0" w:space="0" w:color="auto"/>
                <w:right w:val="none" w:sz="0" w:space="0" w:color="auto"/>
              </w:divBdr>
              <w:divsChild>
                <w:div w:id="94523627">
                  <w:marLeft w:val="0"/>
                  <w:marRight w:val="0"/>
                  <w:marTop w:val="0"/>
                  <w:marBottom w:val="0"/>
                  <w:divBdr>
                    <w:top w:val="none" w:sz="0" w:space="0" w:color="auto"/>
                    <w:left w:val="none" w:sz="0" w:space="0" w:color="auto"/>
                    <w:bottom w:val="none" w:sz="0" w:space="0" w:color="auto"/>
                    <w:right w:val="none" w:sz="0" w:space="0" w:color="auto"/>
                  </w:divBdr>
                  <w:divsChild>
                    <w:div w:id="15383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306305">
      <w:bodyDiv w:val="1"/>
      <w:marLeft w:val="0"/>
      <w:marRight w:val="0"/>
      <w:marTop w:val="0"/>
      <w:marBottom w:val="0"/>
      <w:divBdr>
        <w:top w:val="none" w:sz="0" w:space="0" w:color="auto"/>
        <w:left w:val="none" w:sz="0" w:space="0" w:color="auto"/>
        <w:bottom w:val="none" w:sz="0" w:space="0" w:color="auto"/>
        <w:right w:val="none" w:sz="0" w:space="0" w:color="auto"/>
      </w:divBdr>
    </w:div>
    <w:div w:id="1053164761">
      <w:bodyDiv w:val="1"/>
      <w:marLeft w:val="0"/>
      <w:marRight w:val="0"/>
      <w:marTop w:val="0"/>
      <w:marBottom w:val="0"/>
      <w:divBdr>
        <w:top w:val="none" w:sz="0" w:space="0" w:color="auto"/>
        <w:left w:val="none" w:sz="0" w:space="0" w:color="auto"/>
        <w:bottom w:val="none" w:sz="0" w:space="0" w:color="auto"/>
        <w:right w:val="none" w:sz="0" w:space="0" w:color="auto"/>
      </w:divBdr>
    </w:div>
    <w:div w:id="1082793569">
      <w:bodyDiv w:val="1"/>
      <w:marLeft w:val="0"/>
      <w:marRight w:val="0"/>
      <w:marTop w:val="0"/>
      <w:marBottom w:val="0"/>
      <w:divBdr>
        <w:top w:val="none" w:sz="0" w:space="0" w:color="auto"/>
        <w:left w:val="none" w:sz="0" w:space="0" w:color="auto"/>
        <w:bottom w:val="none" w:sz="0" w:space="0" w:color="auto"/>
        <w:right w:val="none" w:sz="0" w:space="0" w:color="auto"/>
      </w:divBdr>
      <w:divsChild>
        <w:div w:id="1494222043">
          <w:marLeft w:val="0"/>
          <w:marRight w:val="0"/>
          <w:marTop w:val="0"/>
          <w:marBottom w:val="0"/>
          <w:divBdr>
            <w:top w:val="none" w:sz="0" w:space="0" w:color="auto"/>
            <w:left w:val="none" w:sz="0" w:space="0" w:color="auto"/>
            <w:bottom w:val="none" w:sz="0" w:space="0" w:color="auto"/>
            <w:right w:val="none" w:sz="0" w:space="0" w:color="auto"/>
          </w:divBdr>
          <w:divsChild>
            <w:div w:id="1295016015">
              <w:marLeft w:val="0"/>
              <w:marRight w:val="0"/>
              <w:marTop w:val="0"/>
              <w:marBottom w:val="0"/>
              <w:divBdr>
                <w:top w:val="none" w:sz="0" w:space="0" w:color="auto"/>
                <w:left w:val="none" w:sz="0" w:space="0" w:color="auto"/>
                <w:bottom w:val="none" w:sz="0" w:space="0" w:color="auto"/>
                <w:right w:val="none" w:sz="0" w:space="0" w:color="auto"/>
              </w:divBdr>
              <w:divsChild>
                <w:div w:id="398485460">
                  <w:marLeft w:val="150"/>
                  <w:marRight w:val="150"/>
                  <w:marTop w:val="0"/>
                  <w:marBottom w:val="0"/>
                  <w:divBdr>
                    <w:top w:val="none" w:sz="0" w:space="0" w:color="auto"/>
                    <w:left w:val="none" w:sz="0" w:space="0" w:color="auto"/>
                    <w:bottom w:val="none" w:sz="0" w:space="0" w:color="auto"/>
                    <w:right w:val="none" w:sz="0" w:space="0" w:color="auto"/>
                  </w:divBdr>
                  <w:divsChild>
                    <w:div w:id="49560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581139">
          <w:marLeft w:val="0"/>
          <w:marRight w:val="0"/>
          <w:marTop w:val="0"/>
          <w:marBottom w:val="0"/>
          <w:divBdr>
            <w:top w:val="none" w:sz="0" w:space="0" w:color="auto"/>
            <w:left w:val="none" w:sz="0" w:space="0" w:color="auto"/>
            <w:bottom w:val="none" w:sz="0" w:space="0" w:color="auto"/>
            <w:right w:val="none" w:sz="0" w:space="0" w:color="auto"/>
          </w:divBdr>
          <w:divsChild>
            <w:div w:id="42601811">
              <w:marLeft w:val="0"/>
              <w:marRight w:val="0"/>
              <w:marTop w:val="0"/>
              <w:marBottom w:val="0"/>
              <w:divBdr>
                <w:top w:val="none" w:sz="0" w:space="0" w:color="auto"/>
                <w:left w:val="none" w:sz="0" w:space="0" w:color="auto"/>
                <w:bottom w:val="none" w:sz="0" w:space="0" w:color="auto"/>
                <w:right w:val="none" w:sz="0" w:space="0" w:color="auto"/>
              </w:divBdr>
              <w:divsChild>
                <w:div w:id="1194999963">
                  <w:marLeft w:val="0"/>
                  <w:marRight w:val="0"/>
                  <w:marTop w:val="0"/>
                  <w:marBottom w:val="0"/>
                  <w:divBdr>
                    <w:top w:val="none" w:sz="0" w:space="0" w:color="auto"/>
                    <w:left w:val="none" w:sz="0" w:space="0" w:color="auto"/>
                    <w:bottom w:val="none" w:sz="0" w:space="0" w:color="auto"/>
                    <w:right w:val="none" w:sz="0" w:space="0" w:color="auto"/>
                  </w:divBdr>
                  <w:divsChild>
                    <w:div w:id="109663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311242">
      <w:bodyDiv w:val="1"/>
      <w:marLeft w:val="0"/>
      <w:marRight w:val="0"/>
      <w:marTop w:val="0"/>
      <w:marBottom w:val="0"/>
      <w:divBdr>
        <w:top w:val="none" w:sz="0" w:space="0" w:color="auto"/>
        <w:left w:val="none" w:sz="0" w:space="0" w:color="auto"/>
        <w:bottom w:val="none" w:sz="0" w:space="0" w:color="auto"/>
        <w:right w:val="none" w:sz="0" w:space="0" w:color="auto"/>
      </w:divBdr>
    </w:div>
    <w:div w:id="1143154115">
      <w:bodyDiv w:val="1"/>
      <w:marLeft w:val="0"/>
      <w:marRight w:val="0"/>
      <w:marTop w:val="0"/>
      <w:marBottom w:val="0"/>
      <w:divBdr>
        <w:top w:val="none" w:sz="0" w:space="0" w:color="auto"/>
        <w:left w:val="none" w:sz="0" w:space="0" w:color="auto"/>
        <w:bottom w:val="none" w:sz="0" w:space="0" w:color="auto"/>
        <w:right w:val="none" w:sz="0" w:space="0" w:color="auto"/>
      </w:divBdr>
    </w:div>
    <w:div w:id="1196309692">
      <w:bodyDiv w:val="1"/>
      <w:marLeft w:val="0"/>
      <w:marRight w:val="0"/>
      <w:marTop w:val="0"/>
      <w:marBottom w:val="0"/>
      <w:divBdr>
        <w:top w:val="none" w:sz="0" w:space="0" w:color="auto"/>
        <w:left w:val="none" w:sz="0" w:space="0" w:color="auto"/>
        <w:bottom w:val="none" w:sz="0" w:space="0" w:color="auto"/>
        <w:right w:val="none" w:sz="0" w:space="0" w:color="auto"/>
      </w:divBdr>
    </w:div>
    <w:div w:id="1209799050">
      <w:bodyDiv w:val="1"/>
      <w:marLeft w:val="0"/>
      <w:marRight w:val="0"/>
      <w:marTop w:val="0"/>
      <w:marBottom w:val="0"/>
      <w:divBdr>
        <w:top w:val="none" w:sz="0" w:space="0" w:color="auto"/>
        <w:left w:val="none" w:sz="0" w:space="0" w:color="auto"/>
        <w:bottom w:val="none" w:sz="0" w:space="0" w:color="auto"/>
        <w:right w:val="none" w:sz="0" w:space="0" w:color="auto"/>
      </w:divBdr>
      <w:divsChild>
        <w:div w:id="865949824">
          <w:marLeft w:val="0"/>
          <w:marRight w:val="0"/>
          <w:marTop w:val="0"/>
          <w:marBottom w:val="0"/>
          <w:divBdr>
            <w:top w:val="none" w:sz="0" w:space="0" w:color="auto"/>
            <w:left w:val="none" w:sz="0" w:space="0" w:color="auto"/>
            <w:bottom w:val="none" w:sz="0" w:space="0" w:color="auto"/>
            <w:right w:val="none" w:sz="0" w:space="0" w:color="auto"/>
          </w:divBdr>
          <w:divsChild>
            <w:div w:id="1247106108">
              <w:marLeft w:val="0"/>
              <w:marRight w:val="0"/>
              <w:marTop w:val="0"/>
              <w:marBottom w:val="0"/>
              <w:divBdr>
                <w:top w:val="none" w:sz="0" w:space="0" w:color="auto"/>
                <w:left w:val="none" w:sz="0" w:space="0" w:color="auto"/>
                <w:bottom w:val="none" w:sz="0" w:space="0" w:color="auto"/>
                <w:right w:val="none" w:sz="0" w:space="0" w:color="auto"/>
              </w:divBdr>
              <w:divsChild>
                <w:div w:id="1556770682">
                  <w:marLeft w:val="150"/>
                  <w:marRight w:val="150"/>
                  <w:marTop w:val="0"/>
                  <w:marBottom w:val="0"/>
                  <w:divBdr>
                    <w:top w:val="none" w:sz="0" w:space="0" w:color="auto"/>
                    <w:left w:val="none" w:sz="0" w:space="0" w:color="auto"/>
                    <w:bottom w:val="none" w:sz="0" w:space="0" w:color="auto"/>
                    <w:right w:val="none" w:sz="0" w:space="0" w:color="auto"/>
                  </w:divBdr>
                  <w:divsChild>
                    <w:div w:id="169588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39744">
          <w:marLeft w:val="0"/>
          <w:marRight w:val="0"/>
          <w:marTop w:val="0"/>
          <w:marBottom w:val="0"/>
          <w:divBdr>
            <w:top w:val="none" w:sz="0" w:space="0" w:color="auto"/>
            <w:left w:val="none" w:sz="0" w:space="0" w:color="auto"/>
            <w:bottom w:val="none" w:sz="0" w:space="0" w:color="auto"/>
            <w:right w:val="none" w:sz="0" w:space="0" w:color="auto"/>
          </w:divBdr>
          <w:divsChild>
            <w:div w:id="2081436452">
              <w:marLeft w:val="0"/>
              <w:marRight w:val="0"/>
              <w:marTop w:val="0"/>
              <w:marBottom w:val="0"/>
              <w:divBdr>
                <w:top w:val="none" w:sz="0" w:space="0" w:color="auto"/>
                <w:left w:val="none" w:sz="0" w:space="0" w:color="auto"/>
                <w:bottom w:val="none" w:sz="0" w:space="0" w:color="auto"/>
                <w:right w:val="none" w:sz="0" w:space="0" w:color="auto"/>
              </w:divBdr>
              <w:divsChild>
                <w:div w:id="2124837262">
                  <w:marLeft w:val="0"/>
                  <w:marRight w:val="0"/>
                  <w:marTop w:val="0"/>
                  <w:marBottom w:val="0"/>
                  <w:divBdr>
                    <w:top w:val="none" w:sz="0" w:space="0" w:color="auto"/>
                    <w:left w:val="none" w:sz="0" w:space="0" w:color="auto"/>
                    <w:bottom w:val="none" w:sz="0" w:space="0" w:color="auto"/>
                    <w:right w:val="none" w:sz="0" w:space="0" w:color="auto"/>
                  </w:divBdr>
                  <w:divsChild>
                    <w:div w:id="10544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158134">
      <w:bodyDiv w:val="1"/>
      <w:marLeft w:val="0"/>
      <w:marRight w:val="0"/>
      <w:marTop w:val="0"/>
      <w:marBottom w:val="0"/>
      <w:divBdr>
        <w:top w:val="none" w:sz="0" w:space="0" w:color="auto"/>
        <w:left w:val="none" w:sz="0" w:space="0" w:color="auto"/>
        <w:bottom w:val="none" w:sz="0" w:space="0" w:color="auto"/>
        <w:right w:val="none" w:sz="0" w:space="0" w:color="auto"/>
      </w:divBdr>
      <w:divsChild>
        <w:div w:id="1371417599">
          <w:marLeft w:val="0"/>
          <w:marRight w:val="0"/>
          <w:marTop w:val="0"/>
          <w:marBottom w:val="0"/>
          <w:divBdr>
            <w:top w:val="none" w:sz="0" w:space="0" w:color="auto"/>
            <w:left w:val="none" w:sz="0" w:space="0" w:color="auto"/>
            <w:bottom w:val="none" w:sz="0" w:space="0" w:color="auto"/>
            <w:right w:val="none" w:sz="0" w:space="0" w:color="auto"/>
          </w:divBdr>
          <w:divsChild>
            <w:div w:id="427506941">
              <w:marLeft w:val="0"/>
              <w:marRight w:val="0"/>
              <w:marTop w:val="0"/>
              <w:marBottom w:val="0"/>
              <w:divBdr>
                <w:top w:val="none" w:sz="0" w:space="0" w:color="auto"/>
                <w:left w:val="none" w:sz="0" w:space="0" w:color="auto"/>
                <w:bottom w:val="none" w:sz="0" w:space="0" w:color="auto"/>
                <w:right w:val="none" w:sz="0" w:space="0" w:color="auto"/>
              </w:divBdr>
              <w:divsChild>
                <w:div w:id="436753925">
                  <w:marLeft w:val="150"/>
                  <w:marRight w:val="150"/>
                  <w:marTop w:val="0"/>
                  <w:marBottom w:val="0"/>
                  <w:divBdr>
                    <w:top w:val="none" w:sz="0" w:space="0" w:color="auto"/>
                    <w:left w:val="none" w:sz="0" w:space="0" w:color="auto"/>
                    <w:bottom w:val="none" w:sz="0" w:space="0" w:color="auto"/>
                    <w:right w:val="none" w:sz="0" w:space="0" w:color="auto"/>
                  </w:divBdr>
                  <w:divsChild>
                    <w:div w:id="191307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36037">
          <w:marLeft w:val="0"/>
          <w:marRight w:val="0"/>
          <w:marTop w:val="0"/>
          <w:marBottom w:val="0"/>
          <w:divBdr>
            <w:top w:val="none" w:sz="0" w:space="0" w:color="auto"/>
            <w:left w:val="none" w:sz="0" w:space="0" w:color="auto"/>
            <w:bottom w:val="none" w:sz="0" w:space="0" w:color="auto"/>
            <w:right w:val="none" w:sz="0" w:space="0" w:color="auto"/>
          </w:divBdr>
          <w:divsChild>
            <w:div w:id="1552956774">
              <w:marLeft w:val="0"/>
              <w:marRight w:val="0"/>
              <w:marTop w:val="0"/>
              <w:marBottom w:val="0"/>
              <w:divBdr>
                <w:top w:val="none" w:sz="0" w:space="0" w:color="auto"/>
                <w:left w:val="none" w:sz="0" w:space="0" w:color="auto"/>
                <w:bottom w:val="none" w:sz="0" w:space="0" w:color="auto"/>
                <w:right w:val="none" w:sz="0" w:space="0" w:color="auto"/>
              </w:divBdr>
              <w:divsChild>
                <w:div w:id="1952392307">
                  <w:marLeft w:val="0"/>
                  <w:marRight w:val="0"/>
                  <w:marTop w:val="0"/>
                  <w:marBottom w:val="0"/>
                  <w:divBdr>
                    <w:top w:val="none" w:sz="0" w:space="0" w:color="auto"/>
                    <w:left w:val="none" w:sz="0" w:space="0" w:color="auto"/>
                    <w:bottom w:val="none" w:sz="0" w:space="0" w:color="auto"/>
                    <w:right w:val="none" w:sz="0" w:space="0" w:color="auto"/>
                  </w:divBdr>
                  <w:divsChild>
                    <w:div w:id="187939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932357">
      <w:bodyDiv w:val="1"/>
      <w:marLeft w:val="0"/>
      <w:marRight w:val="0"/>
      <w:marTop w:val="0"/>
      <w:marBottom w:val="0"/>
      <w:divBdr>
        <w:top w:val="none" w:sz="0" w:space="0" w:color="auto"/>
        <w:left w:val="none" w:sz="0" w:space="0" w:color="auto"/>
        <w:bottom w:val="none" w:sz="0" w:space="0" w:color="auto"/>
        <w:right w:val="none" w:sz="0" w:space="0" w:color="auto"/>
      </w:divBdr>
      <w:divsChild>
        <w:div w:id="965702764">
          <w:marLeft w:val="0"/>
          <w:marRight w:val="0"/>
          <w:marTop w:val="0"/>
          <w:marBottom w:val="0"/>
          <w:divBdr>
            <w:top w:val="none" w:sz="0" w:space="0" w:color="auto"/>
            <w:left w:val="none" w:sz="0" w:space="0" w:color="auto"/>
            <w:bottom w:val="none" w:sz="0" w:space="0" w:color="auto"/>
            <w:right w:val="none" w:sz="0" w:space="0" w:color="auto"/>
          </w:divBdr>
          <w:divsChild>
            <w:div w:id="82730499">
              <w:marLeft w:val="0"/>
              <w:marRight w:val="0"/>
              <w:marTop w:val="0"/>
              <w:marBottom w:val="0"/>
              <w:divBdr>
                <w:top w:val="none" w:sz="0" w:space="0" w:color="auto"/>
                <w:left w:val="none" w:sz="0" w:space="0" w:color="auto"/>
                <w:bottom w:val="none" w:sz="0" w:space="0" w:color="auto"/>
                <w:right w:val="none" w:sz="0" w:space="0" w:color="auto"/>
              </w:divBdr>
              <w:divsChild>
                <w:div w:id="990258649">
                  <w:marLeft w:val="150"/>
                  <w:marRight w:val="150"/>
                  <w:marTop w:val="0"/>
                  <w:marBottom w:val="0"/>
                  <w:divBdr>
                    <w:top w:val="none" w:sz="0" w:space="0" w:color="auto"/>
                    <w:left w:val="none" w:sz="0" w:space="0" w:color="auto"/>
                    <w:bottom w:val="none" w:sz="0" w:space="0" w:color="auto"/>
                    <w:right w:val="none" w:sz="0" w:space="0" w:color="auto"/>
                  </w:divBdr>
                  <w:divsChild>
                    <w:div w:id="18849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486406">
          <w:marLeft w:val="0"/>
          <w:marRight w:val="0"/>
          <w:marTop w:val="0"/>
          <w:marBottom w:val="0"/>
          <w:divBdr>
            <w:top w:val="none" w:sz="0" w:space="0" w:color="auto"/>
            <w:left w:val="none" w:sz="0" w:space="0" w:color="auto"/>
            <w:bottom w:val="none" w:sz="0" w:space="0" w:color="auto"/>
            <w:right w:val="none" w:sz="0" w:space="0" w:color="auto"/>
          </w:divBdr>
          <w:divsChild>
            <w:div w:id="1206329651">
              <w:marLeft w:val="0"/>
              <w:marRight w:val="0"/>
              <w:marTop w:val="0"/>
              <w:marBottom w:val="0"/>
              <w:divBdr>
                <w:top w:val="none" w:sz="0" w:space="0" w:color="auto"/>
                <w:left w:val="none" w:sz="0" w:space="0" w:color="auto"/>
                <w:bottom w:val="none" w:sz="0" w:space="0" w:color="auto"/>
                <w:right w:val="none" w:sz="0" w:space="0" w:color="auto"/>
              </w:divBdr>
              <w:divsChild>
                <w:div w:id="174924087">
                  <w:marLeft w:val="0"/>
                  <w:marRight w:val="0"/>
                  <w:marTop w:val="0"/>
                  <w:marBottom w:val="0"/>
                  <w:divBdr>
                    <w:top w:val="none" w:sz="0" w:space="0" w:color="auto"/>
                    <w:left w:val="none" w:sz="0" w:space="0" w:color="auto"/>
                    <w:bottom w:val="none" w:sz="0" w:space="0" w:color="auto"/>
                    <w:right w:val="none" w:sz="0" w:space="0" w:color="auto"/>
                  </w:divBdr>
                  <w:divsChild>
                    <w:div w:id="7852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970508">
      <w:bodyDiv w:val="1"/>
      <w:marLeft w:val="0"/>
      <w:marRight w:val="0"/>
      <w:marTop w:val="0"/>
      <w:marBottom w:val="0"/>
      <w:divBdr>
        <w:top w:val="none" w:sz="0" w:space="0" w:color="auto"/>
        <w:left w:val="none" w:sz="0" w:space="0" w:color="auto"/>
        <w:bottom w:val="none" w:sz="0" w:space="0" w:color="auto"/>
        <w:right w:val="none" w:sz="0" w:space="0" w:color="auto"/>
      </w:divBdr>
    </w:div>
    <w:div w:id="1337803953">
      <w:bodyDiv w:val="1"/>
      <w:marLeft w:val="0"/>
      <w:marRight w:val="0"/>
      <w:marTop w:val="0"/>
      <w:marBottom w:val="0"/>
      <w:divBdr>
        <w:top w:val="none" w:sz="0" w:space="0" w:color="auto"/>
        <w:left w:val="none" w:sz="0" w:space="0" w:color="auto"/>
        <w:bottom w:val="none" w:sz="0" w:space="0" w:color="auto"/>
        <w:right w:val="none" w:sz="0" w:space="0" w:color="auto"/>
      </w:divBdr>
      <w:divsChild>
        <w:div w:id="629357791">
          <w:marLeft w:val="0"/>
          <w:marRight w:val="0"/>
          <w:marTop w:val="0"/>
          <w:marBottom w:val="0"/>
          <w:divBdr>
            <w:top w:val="none" w:sz="0" w:space="0" w:color="auto"/>
            <w:left w:val="none" w:sz="0" w:space="0" w:color="auto"/>
            <w:bottom w:val="none" w:sz="0" w:space="0" w:color="auto"/>
            <w:right w:val="none" w:sz="0" w:space="0" w:color="auto"/>
          </w:divBdr>
          <w:divsChild>
            <w:div w:id="1720131894">
              <w:marLeft w:val="0"/>
              <w:marRight w:val="0"/>
              <w:marTop w:val="0"/>
              <w:marBottom w:val="0"/>
              <w:divBdr>
                <w:top w:val="none" w:sz="0" w:space="0" w:color="auto"/>
                <w:left w:val="none" w:sz="0" w:space="0" w:color="auto"/>
                <w:bottom w:val="none" w:sz="0" w:space="0" w:color="auto"/>
                <w:right w:val="none" w:sz="0" w:space="0" w:color="auto"/>
              </w:divBdr>
              <w:divsChild>
                <w:div w:id="1422606033">
                  <w:marLeft w:val="150"/>
                  <w:marRight w:val="150"/>
                  <w:marTop w:val="0"/>
                  <w:marBottom w:val="0"/>
                  <w:divBdr>
                    <w:top w:val="none" w:sz="0" w:space="0" w:color="auto"/>
                    <w:left w:val="none" w:sz="0" w:space="0" w:color="auto"/>
                    <w:bottom w:val="none" w:sz="0" w:space="0" w:color="auto"/>
                    <w:right w:val="none" w:sz="0" w:space="0" w:color="auto"/>
                  </w:divBdr>
                  <w:divsChild>
                    <w:div w:id="16969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148539">
          <w:marLeft w:val="0"/>
          <w:marRight w:val="0"/>
          <w:marTop w:val="0"/>
          <w:marBottom w:val="0"/>
          <w:divBdr>
            <w:top w:val="none" w:sz="0" w:space="0" w:color="auto"/>
            <w:left w:val="none" w:sz="0" w:space="0" w:color="auto"/>
            <w:bottom w:val="none" w:sz="0" w:space="0" w:color="auto"/>
            <w:right w:val="none" w:sz="0" w:space="0" w:color="auto"/>
          </w:divBdr>
          <w:divsChild>
            <w:div w:id="1554850596">
              <w:marLeft w:val="0"/>
              <w:marRight w:val="0"/>
              <w:marTop w:val="0"/>
              <w:marBottom w:val="0"/>
              <w:divBdr>
                <w:top w:val="none" w:sz="0" w:space="0" w:color="auto"/>
                <w:left w:val="none" w:sz="0" w:space="0" w:color="auto"/>
                <w:bottom w:val="none" w:sz="0" w:space="0" w:color="auto"/>
                <w:right w:val="none" w:sz="0" w:space="0" w:color="auto"/>
              </w:divBdr>
              <w:divsChild>
                <w:div w:id="1629432230">
                  <w:marLeft w:val="0"/>
                  <w:marRight w:val="0"/>
                  <w:marTop w:val="0"/>
                  <w:marBottom w:val="0"/>
                  <w:divBdr>
                    <w:top w:val="none" w:sz="0" w:space="0" w:color="auto"/>
                    <w:left w:val="none" w:sz="0" w:space="0" w:color="auto"/>
                    <w:bottom w:val="none" w:sz="0" w:space="0" w:color="auto"/>
                    <w:right w:val="none" w:sz="0" w:space="0" w:color="auto"/>
                  </w:divBdr>
                  <w:divsChild>
                    <w:div w:id="162800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562635">
      <w:bodyDiv w:val="1"/>
      <w:marLeft w:val="0"/>
      <w:marRight w:val="0"/>
      <w:marTop w:val="0"/>
      <w:marBottom w:val="0"/>
      <w:divBdr>
        <w:top w:val="none" w:sz="0" w:space="0" w:color="auto"/>
        <w:left w:val="none" w:sz="0" w:space="0" w:color="auto"/>
        <w:bottom w:val="none" w:sz="0" w:space="0" w:color="auto"/>
        <w:right w:val="none" w:sz="0" w:space="0" w:color="auto"/>
      </w:divBdr>
      <w:divsChild>
        <w:div w:id="515703043">
          <w:marLeft w:val="0"/>
          <w:marRight w:val="0"/>
          <w:marTop w:val="0"/>
          <w:marBottom w:val="0"/>
          <w:divBdr>
            <w:top w:val="none" w:sz="0" w:space="0" w:color="auto"/>
            <w:left w:val="none" w:sz="0" w:space="0" w:color="auto"/>
            <w:bottom w:val="none" w:sz="0" w:space="0" w:color="auto"/>
            <w:right w:val="none" w:sz="0" w:space="0" w:color="auto"/>
          </w:divBdr>
          <w:divsChild>
            <w:div w:id="1716851167">
              <w:marLeft w:val="0"/>
              <w:marRight w:val="0"/>
              <w:marTop w:val="0"/>
              <w:marBottom w:val="0"/>
              <w:divBdr>
                <w:top w:val="none" w:sz="0" w:space="0" w:color="auto"/>
                <w:left w:val="none" w:sz="0" w:space="0" w:color="auto"/>
                <w:bottom w:val="none" w:sz="0" w:space="0" w:color="auto"/>
                <w:right w:val="none" w:sz="0" w:space="0" w:color="auto"/>
              </w:divBdr>
              <w:divsChild>
                <w:div w:id="1185093266">
                  <w:marLeft w:val="0"/>
                  <w:marRight w:val="0"/>
                  <w:marTop w:val="0"/>
                  <w:marBottom w:val="0"/>
                  <w:divBdr>
                    <w:top w:val="none" w:sz="0" w:space="0" w:color="auto"/>
                    <w:left w:val="none" w:sz="0" w:space="0" w:color="auto"/>
                    <w:bottom w:val="none" w:sz="0" w:space="0" w:color="auto"/>
                    <w:right w:val="none" w:sz="0" w:space="0" w:color="auto"/>
                  </w:divBdr>
                  <w:divsChild>
                    <w:div w:id="1988706470">
                      <w:marLeft w:val="150"/>
                      <w:marRight w:val="150"/>
                      <w:marTop w:val="0"/>
                      <w:marBottom w:val="0"/>
                      <w:divBdr>
                        <w:top w:val="none" w:sz="0" w:space="0" w:color="auto"/>
                        <w:left w:val="none" w:sz="0" w:space="0" w:color="auto"/>
                        <w:bottom w:val="none" w:sz="0" w:space="0" w:color="auto"/>
                        <w:right w:val="none" w:sz="0" w:space="0" w:color="auto"/>
                      </w:divBdr>
                      <w:divsChild>
                        <w:div w:id="25514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751822">
          <w:marLeft w:val="0"/>
          <w:marRight w:val="0"/>
          <w:marTop w:val="0"/>
          <w:marBottom w:val="0"/>
          <w:divBdr>
            <w:top w:val="none" w:sz="0" w:space="0" w:color="auto"/>
            <w:left w:val="none" w:sz="0" w:space="0" w:color="auto"/>
            <w:bottom w:val="none" w:sz="0" w:space="0" w:color="auto"/>
            <w:right w:val="none" w:sz="0" w:space="0" w:color="auto"/>
          </w:divBdr>
          <w:divsChild>
            <w:div w:id="312607658">
              <w:marLeft w:val="0"/>
              <w:marRight w:val="0"/>
              <w:marTop w:val="0"/>
              <w:marBottom w:val="0"/>
              <w:divBdr>
                <w:top w:val="none" w:sz="0" w:space="0" w:color="auto"/>
                <w:left w:val="none" w:sz="0" w:space="0" w:color="auto"/>
                <w:bottom w:val="none" w:sz="0" w:space="0" w:color="auto"/>
                <w:right w:val="none" w:sz="0" w:space="0" w:color="auto"/>
              </w:divBdr>
              <w:divsChild>
                <w:div w:id="974524054">
                  <w:marLeft w:val="0"/>
                  <w:marRight w:val="0"/>
                  <w:marTop w:val="0"/>
                  <w:marBottom w:val="0"/>
                  <w:divBdr>
                    <w:top w:val="none" w:sz="0" w:space="0" w:color="auto"/>
                    <w:left w:val="none" w:sz="0" w:space="0" w:color="auto"/>
                    <w:bottom w:val="none" w:sz="0" w:space="0" w:color="auto"/>
                    <w:right w:val="none" w:sz="0" w:space="0" w:color="auto"/>
                  </w:divBdr>
                  <w:divsChild>
                    <w:div w:id="907763146">
                      <w:marLeft w:val="0"/>
                      <w:marRight w:val="0"/>
                      <w:marTop w:val="0"/>
                      <w:marBottom w:val="0"/>
                      <w:divBdr>
                        <w:top w:val="none" w:sz="0" w:space="0" w:color="auto"/>
                        <w:left w:val="none" w:sz="0" w:space="0" w:color="auto"/>
                        <w:bottom w:val="none" w:sz="0" w:space="0" w:color="auto"/>
                        <w:right w:val="none" w:sz="0" w:space="0" w:color="auto"/>
                      </w:divBdr>
                      <w:divsChild>
                        <w:div w:id="142962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150223">
      <w:bodyDiv w:val="1"/>
      <w:marLeft w:val="0"/>
      <w:marRight w:val="0"/>
      <w:marTop w:val="0"/>
      <w:marBottom w:val="0"/>
      <w:divBdr>
        <w:top w:val="none" w:sz="0" w:space="0" w:color="auto"/>
        <w:left w:val="none" w:sz="0" w:space="0" w:color="auto"/>
        <w:bottom w:val="none" w:sz="0" w:space="0" w:color="auto"/>
        <w:right w:val="none" w:sz="0" w:space="0" w:color="auto"/>
      </w:divBdr>
      <w:divsChild>
        <w:div w:id="945886456">
          <w:marLeft w:val="0"/>
          <w:marRight w:val="0"/>
          <w:marTop w:val="0"/>
          <w:marBottom w:val="0"/>
          <w:divBdr>
            <w:top w:val="none" w:sz="0" w:space="0" w:color="auto"/>
            <w:left w:val="none" w:sz="0" w:space="0" w:color="auto"/>
            <w:bottom w:val="none" w:sz="0" w:space="0" w:color="auto"/>
            <w:right w:val="none" w:sz="0" w:space="0" w:color="auto"/>
          </w:divBdr>
          <w:divsChild>
            <w:div w:id="1561669176">
              <w:marLeft w:val="0"/>
              <w:marRight w:val="0"/>
              <w:marTop w:val="0"/>
              <w:marBottom w:val="0"/>
              <w:divBdr>
                <w:top w:val="none" w:sz="0" w:space="0" w:color="auto"/>
                <w:left w:val="none" w:sz="0" w:space="0" w:color="auto"/>
                <w:bottom w:val="none" w:sz="0" w:space="0" w:color="auto"/>
                <w:right w:val="none" w:sz="0" w:space="0" w:color="auto"/>
              </w:divBdr>
              <w:divsChild>
                <w:div w:id="889806623">
                  <w:marLeft w:val="150"/>
                  <w:marRight w:val="150"/>
                  <w:marTop w:val="0"/>
                  <w:marBottom w:val="0"/>
                  <w:divBdr>
                    <w:top w:val="none" w:sz="0" w:space="0" w:color="auto"/>
                    <w:left w:val="none" w:sz="0" w:space="0" w:color="auto"/>
                    <w:bottom w:val="none" w:sz="0" w:space="0" w:color="auto"/>
                    <w:right w:val="none" w:sz="0" w:space="0" w:color="auto"/>
                  </w:divBdr>
                  <w:divsChild>
                    <w:div w:id="13895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444624">
          <w:marLeft w:val="0"/>
          <w:marRight w:val="0"/>
          <w:marTop w:val="0"/>
          <w:marBottom w:val="0"/>
          <w:divBdr>
            <w:top w:val="none" w:sz="0" w:space="0" w:color="auto"/>
            <w:left w:val="none" w:sz="0" w:space="0" w:color="auto"/>
            <w:bottom w:val="none" w:sz="0" w:space="0" w:color="auto"/>
            <w:right w:val="none" w:sz="0" w:space="0" w:color="auto"/>
          </w:divBdr>
          <w:divsChild>
            <w:div w:id="933170364">
              <w:marLeft w:val="0"/>
              <w:marRight w:val="0"/>
              <w:marTop w:val="0"/>
              <w:marBottom w:val="0"/>
              <w:divBdr>
                <w:top w:val="none" w:sz="0" w:space="0" w:color="auto"/>
                <w:left w:val="none" w:sz="0" w:space="0" w:color="auto"/>
                <w:bottom w:val="none" w:sz="0" w:space="0" w:color="auto"/>
                <w:right w:val="none" w:sz="0" w:space="0" w:color="auto"/>
              </w:divBdr>
              <w:divsChild>
                <w:div w:id="2003580843">
                  <w:marLeft w:val="0"/>
                  <w:marRight w:val="0"/>
                  <w:marTop w:val="0"/>
                  <w:marBottom w:val="0"/>
                  <w:divBdr>
                    <w:top w:val="none" w:sz="0" w:space="0" w:color="auto"/>
                    <w:left w:val="none" w:sz="0" w:space="0" w:color="auto"/>
                    <w:bottom w:val="none" w:sz="0" w:space="0" w:color="auto"/>
                    <w:right w:val="none" w:sz="0" w:space="0" w:color="auto"/>
                  </w:divBdr>
                  <w:divsChild>
                    <w:div w:id="21269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976382">
      <w:bodyDiv w:val="1"/>
      <w:marLeft w:val="0"/>
      <w:marRight w:val="0"/>
      <w:marTop w:val="0"/>
      <w:marBottom w:val="0"/>
      <w:divBdr>
        <w:top w:val="none" w:sz="0" w:space="0" w:color="auto"/>
        <w:left w:val="none" w:sz="0" w:space="0" w:color="auto"/>
        <w:bottom w:val="none" w:sz="0" w:space="0" w:color="auto"/>
        <w:right w:val="none" w:sz="0" w:space="0" w:color="auto"/>
      </w:divBdr>
      <w:divsChild>
        <w:div w:id="464128245">
          <w:marLeft w:val="0"/>
          <w:marRight w:val="0"/>
          <w:marTop w:val="0"/>
          <w:marBottom w:val="0"/>
          <w:divBdr>
            <w:top w:val="none" w:sz="0" w:space="0" w:color="auto"/>
            <w:left w:val="none" w:sz="0" w:space="0" w:color="auto"/>
            <w:bottom w:val="none" w:sz="0" w:space="0" w:color="auto"/>
            <w:right w:val="none" w:sz="0" w:space="0" w:color="auto"/>
          </w:divBdr>
          <w:divsChild>
            <w:div w:id="884944877">
              <w:marLeft w:val="0"/>
              <w:marRight w:val="0"/>
              <w:marTop w:val="0"/>
              <w:marBottom w:val="0"/>
              <w:divBdr>
                <w:top w:val="none" w:sz="0" w:space="0" w:color="auto"/>
                <w:left w:val="none" w:sz="0" w:space="0" w:color="auto"/>
                <w:bottom w:val="none" w:sz="0" w:space="0" w:color="auto"/>
                <w:right w:val="none" w:sz="0" w:space="0" w:color="auto"/>
              </w:divBdr>
              <w:divsChild>
                <w:div w:id="1904482277">
                  <w:marLeft w:val="150"/>
                  <w:marRight w:val="150"/>
                  <w:marTop w:val="0"/>
                  <w:marBottom w:val="0"/>
                  <w:divBdr>
                    <w:top w:val="none" w:sz="0" w:space="0" w:color="auto"/>
                    <w:left w:val="none" w:sz="0" w:space="0" w:color="auto"/>
                    <w:bottom w:val="none" w:sz="0" w:space="0" w:color="auto"/>
                    <w:right w:val="none" w:sz="0" w:space="0" w:color="auto"/>
                  </w:divBdr>
                  <w:divsChild>
                    <w:div w:id="102644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013683">
          <w:marLeft w:val="0"/>
          <w:marRight w:val="0"/>
          <w:marTop w:val="0"/>
          <w:marBottom w:val="0"/>
          <w:divBdr>
            <w:top w:val="none" w:sz="0" w:space="0" w:color="auto"/>
            <w:left w:val="none" w:sz="0" w:space="0" w:color="auto"/>
            <w:bottom w:val="none" w:sz="0" w:space="0" w:color="auto"/>
            <w:right w:val="none" w:sz="0" w:space="0" w:color="auto"/>
          </w:divBdr>
          <w:divsChild>
            <w:div w:id="1186871079">
              <w:marLeft w:val="0"/>
              <w:marRight w:val="0"/>
              <w:marTop w:val="0"/>
              <w:marBottom w:val="0"/>
              <w:divBdr>
                <w:top w:val="none" w:sz="0" w:space="0" w:color="auto"/>
                <w:left w:val="none" w:sz="0" w:space="0" w:color="auto"/>
                <w:bottom w:val="none" w:sz="0" w:space="0" w:color="auto"/>
                <w:right w:val="none" w:sz="0" w:space="0" w:color="auto"/>
              </w:divBdr>
              <w:divsChild>
                <w:div w:id="761991348">
                  <w:marLeft w:val="0"/>
                  <w:marRight w:val="0"/>
                  <w:marTop w:val="0"/>
                  <w:marBottom w:val="0"/>
                  <w:divBdr>
                    <w:top w:val="none" w:sz="0" w:space="0" w:color="auto"/>
                    <w:left w:val="none" w:sz="0" w:space="0" w:color="auto"/>
                    <w:bottom w:val="none" w:sz="0" w:space="0" w:color="auto"/>
                    <w:right w:val="none" w:sz="0" w:space="0" w:color="auto"/>
                  </w:divBdr>
                  <w:divsChild>
                    <w:div w:id="66547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861692">
      <w:bodyDiv w:val="1"/>
      <w:marLeft w:val="0"/>
      <w:marRight w:val="0"/>
      <w:marTop w:val="0"/>
      <w:marBottom w:val="0"/>
      <w:divBdr>
        <w:top w:val="none" w:sz="0" w:space="0" w:color="auto"/>
        <w:left w:val="none" w:sz="0" w:space="0" w:color="auto"/>
        <w:bottom w:val="none" w:sz="0" w:space="0" w:color="auto"/>
        <w:right w:val="none" w:sz="0" w:space="0" w:color="auto"/>
      </w:divBdr>
      <w:divsChild>
        <w:div w:id="239102506">
          <w:marLeft w:val="0"/>
          <w:marRight w:val="0"/>
          <w:marTop w:val="0"/>
          <w:marBottom w:val="0"/>
          <w:divBdr>
            <w:top w:val="none" w:sz="0" w:space="0" w:color="auto"/>
            <w:left w:val="none" w:sz="0" w:space="0" w:color="auto"/>
            <w:bottom w:val="none" w:sz="0" w:space="0" w:color="auto"/>
            <w:right w:val="none" w:sz="0" w:space="0" w:color="auto"/>
          </w:divBdr>
          <w:divsChild>
            <w:div w:id="96221522">
              <w:marLeft w:val="0"/>
              <w:marRight w:val="0"/>
              <w:marTop w:val="0"/>
              <w:marBottom w:val="0"/>
              <w:divBdr>
                <w:top w:val="none" w:sz="0" w:space="0" w:color="auto"/>
                <w:left w:val="none" w:sz="0" w:space="0" w:color="auto"/>
                <w:bottom w:val="none" w:sz="0" w:space="0" w:color="auto"/>
                <w:right w:val="none" w:sz="0" w:space="0" w:color="auto"/>
              </w:divBdr>
              <w:divsChild>
                <w:div w:id="545482516">
                  <w:marLeft w:val="150"/>
                  <w:marRight w:val="150"/>
                  <w:marTop w:val="0"/>
                  <w:marBottom w:val="0"/>
                  <w:divBdr>
                    <w:top w:val="none" w:sz="0" w:space="0" w:color="auto"/>
                    <w:left w:val="none" w:sz="0" w:space="0" w:color="auto"/>
                    <w:bottom w:val="none" w:sz="0" w:space="0" w:color="auto"/>
                    <w:right w:val="none" w:sz="0" w:space="0" w:color="auto"/>
                  </w:divBdr>
                  <w:divsChild>
                    <w:div w:id="44022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627648">
          <w:marLeft w:val="0"/>
          <w:marRight w:val="0"/>
          <w:marTop w:val="0"/>
          <w:marBottom w:val="0"/>
          <w:divBdr>
            <w:top w:val="none" w:sz="0" w:space="0" w:color="auto"/>
            <w:left w:val="none" w:sz="0" w:space="0" w:color="auto"/>
            <w:bottom w:val="none" w:sz="0" w:space="0" w:color="auto"/>
            <w:right w:val="none" w:sz="0" w:space="0" w:color="auto"/>
          </w:divBdr>
          <w:divsChild>
            <w:div w:id="533612319">
              <w:marLeft w:val="0"/>
              <w:marRight w:val="0"/>
              <w:marTop w:val="0"/>
              <w:marBottom w:val="0"/>
              <w:divBdr>
                <w:top w:val="none" w:sz="0" w:space="0" w:color="auto"/>
                <w:left w:val="none" w:sz="0" w:space="0" w:color="auto"/>
                <w:bottom w:val="none" w:sz="0" w:space="0" w:color="auto"/>
                <w:right w:val="none" w:sz="0" w:space="0" w:color="auto"/>
              </w:divBdr>
              <w:divsChild>
                <w:div w:id="629357630">
                  <w:marLeft w:val="0"/>
                  <w:marRight w:val="0"/>
                  <w:marTop w:val="0"/>
                  <w:marBottom w:val="0"/>
                  <w:divBdr>
                    <w:top w:val="none" w:sz="0" w:space="0" w:color="auto"/>
                    <w:left w:val="none" w:sz="0" w:space="0" w:color="auto"/>
                    <w:bottom w:val="none" w:sz="0" w:space="0" w:color="auto"/>
                    <w:right w:val="none" w:sz="0" w:space="0" w:color="auto"/>
                  </w:divBdr>
                  <w:divsChild>
                    <w:div w:id="6990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590422">
      <w:bodyDiv w:val="1"/>
      <w:marLeft w:val="0"/>
      <w:marRight w:val="0"/>
      <w:marTop w:val="0"/>
      <w:marBottom w:val="0"/>
      <w:divBdr>
        <w:top w:val="none" w:sz="0" w:space="0" w:color="auto"/>
        <w:left w:val="none" w:sz="0" w:space="0" w:color="auto"/>
        <w:bottom w:val="none" w:sz="0" w:space="0" w:color="auto"/>
        <w:right w:val="none" w:sz="0" w:space="0" w:color="auto"/>
      </w:divBdr>
    </w:div>
    <w:div w:id="1495609008">
      <w:bodyDiv w:val="1"/>
      <w:marLeft w:val="0"/>
      <w:marRight w:val="0"/>
      <w:marTop w:val="0"/>
      <w:marBottom w:val="0"/>
      <w:divBdr>
        <w:top w:val="none" w:sz="0" w:space="0" w:color="auto"/>
        <w:left w:val="none" w:sz="0" w:space="0" w:color="auto"/>
        <w:bottom w:val="none" w:sz="0" w:space="0" w:color="auto"/>
        <w:right w:val="none" w:sz="0" w:space="0" w:color="auto"/>
      </w:divBdr>
      <w:divsChild>
        <w:div w:id="658195171">
          <w:marLeft w:val="0"/>
          <w:marRight w:val="0"/>
          <w:marTop w:val="0"/>
          <w:marBottom w:val="0"/>
          <w:divBdr>
            <w:top w:val="none" w:sz="0" w:space="0" w:color="auto"/>
            <w:left w:val="none" w:sz="0" w:space="0" w:color="auto"/>
            <w:bottom w:val="none" w:sz="0" w:space="0" w:color="auto"/>
            <w:right w:val="none" w:sz="0" w:space="0" w:color="auto"/>
          </w:divBdr>
        </w:div>
        <w:div w:id="723674277">
          <w:marLeft w:val="0"/>
          <w:marRight w:val="0"/>
          <w:marTop w:val="0"/>
          <w:marBottom w:val="0"/>
          <w:divBdr>
            <w:top w:val="single" w:sz="6" w:space="0" w:color="C8CDD2"/>
            <w:left w:val="single" w:sz="6" w:space="0" w:color="C8CDD2"/>
            <w:bottom w:val="none" w:sz="0" w:space="0" w:color="auto"/>
            <w:right w:val="single" w:sz="6" w:space="0" w:color="C8CDD2"/>
          </w:divBdr>
          <w:divsChild>
            <w:div w:id="1905484837">
              <w:marLeft w:val="0"/>
              <w:marRight w:val="0"/>
              <w:marTop w:val="0"/>
              <w:marBottom w:val="0"/>
              <w:divBdr>
                <w:top w:val="none" w:sz="0" w:space="0" w:color="auto"/>
                <w:left w:val="none" w:sz="0" w:space="0" w:color="auto"/>
                <w:bottom w:val="single" w:sz="6" w:space="0" w:color="C8CDD2"/>
                <w:right w:val="none" w:sz="0" w:space="0" w:color="auto"/>
              </w:divBdr>
              <w:divsChild>
                <w:div w:id="615209950">
                  <w:marLeft w:val="0"/>
                  <w:marRight w:val="0"/>
                  <w:marTop w:val="0"/>
                  <w:marBottom w:val="0"/>
                  <w:divBdr>
                    <w:top w:val="none" w:sz="0" w:space="0" w:color="auto"/>
                    <w:left w:val="none" w:sz="0" w:space="0" w:color="auto"/>
                    <w:bottom w:val="none" w:sz="0" w:space="0" w:color="auto"/>
                    <w:right w:val="none" w:sz="0" w:space="0" w:color="auto"/>
                  </w:divBdr>
                </w:div>
              </w:divsChild>
            </w:div>
            <w:div w:id="2003191200">
              <w:marLeft w:val="0"/>
              <w:marRight w:val="0"/>
              <w:marTop w:val="0"/>
              <w:marBottom w:val="0"/>
              <w:divBdr>
                <w:top w:val="none" w:sz="0" w:space="0" w:color="auto"/>
                <w:left w:val="none" w:sz="0" w:space="0" w:color="auto"/>
                <w:bottom w:val="single" w:sz="6" w:space="0" w:color="C8CDD2"/>
                <w:right w:val="none" w:sz="0" w:space="0" w:color="auto"/>
              </w:divBdr>
              <w:divsChild>
                <w:div w:id="691610096">
                  <w:marLeft w:val="0"/>
                  <w:marRight w:val="0"/>
                  <w:marTop w:val="0"/>
                  <w:marBottom w:val="0"/>
                  <w:divBdr>
                    <w:top w:val="none" w:sz="0" w:space="0" w:color="auto"/>
                    <w:left w:val="none" w:sz="0" w:space="0" w:color="auto"/>
                    <w:bottom w:val="none" w:sz="0" w:space="0" w:color="auto"/>
                    <w:right w:val="none" w:sz="0" w:space="0" w:color="auto"/>
                  </w:divBdr>
                  <w:divsChild>
                    <w:div w:id="17125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04296">
          <w:marLeft w:val="0"/>
          <w:marRight w:val="0"/>
          <w:marTop w:val="0"/>
          <w:marBottom w:val="0"/>
          <w:divBdr>
            <w:top w:val="none" w:sz="0" w:space="0" w:color="auto"/>
            <w:left w:val="none" w:sz="0" w:space="0" w:color="auto"/>
            <w:bottom w:val="none" w:sz="0" w:space="0" w:color="auto"/>
            <w:right w:val="none" w:sz="0" w:space="0" w:color="auto"/>
          </w:divBdr>
        </w:div>
      </w:divsChild>
    </w:div>
    <w:div w:id="1557430021">
      <w:bodyDiv w:val="1"/>
      <w:marLeft w:val="0"/>
      <w:marRight w:val="0"/>
      <w:marTop w:val="0"/>
      <w:marBottom w:val="0"/>
      <w:divBdr>
        <w:top w:val="none" w:sz="0" w:space="0" w:color="auto"/>
        <w:left w:val="none" w:sz="0" w:space="0" w:color="auto"/>
        <w:bottom w:val="none" w:sz="0" w:space="0" w:color="auto"/>
        <w:right w:val="none" w:sz="0" w:space="0" w:color="auto"/>
      </w:divBdr>
    </w:div>
    <w:div w:id="1558782650">
      <w:bodyDiv w:val="1"/>
      <w:marLeft w:val="0"/>
      <w:marRight w:val="0"/>
      <w:marTop w:val="0"/>
      <w:marBottom w:val="0"/>
      <w:divBdr>
        <w:top w:val="none" w:sz="0" w:space="0" w:color="auto"/>
        <w:left w:val="none" w:sz="0" w:space="0" w:color="auto"/>
        <w:bottom w:val="none" w:sz="0" w:space="0" w:color="auto"/>
        <w:right w:val="none" w:sz="0" w:space="0" w:color="auto"/>
      </w:divBdr>
    </w:div>
    <w:div w:id="1577786224">
      <w:bodyDiv w:val="1"/>
      <w:marLeft w:val="0"/>
      <w:marRight w:val="0"/>
      <w:marTop w:val="0"/>
      <w:marBottom w:val="0"/>
      <w:divBdr>
        <w:top w:val="none" w:sz="0" w:space="0" w:color="auto"/>
        <w:left w:val="none" w:sz="0" w:space="0" w:color="auto"/>
        <w:bottom w:val="none" w:sz="0" w:space="0" w:color="auto"/>
        <w:right w:val="none" w:sz="0" w:space="0" w:color="auto"/>
      </w:divBdr>
    </w:div>
    <w:div w:id="1591158873">
      <w:bodyDiv w:val="1"/>
      <w:marLeft w:val="0"/>
      <w:marRight w:val="0"/>
      <w:marTop w:val="0"/>
      <w:marBottom w:val="0"/>
      <w:divBdr>
        <w:top w:val="none" w:sz="0" w:space="0" w:color="auto"/>
        <w:left w:val="none" w:sz="0" w:space="0" w:color="auto"/>
        <w:bottom w:val="none" w:sz="0" w:space="0" w:color="auto"/>
        <w:right w:val="none" w:sz="0" w:space="0" w:color="auto"/>
      </w:divBdr>
      <w:divsChild>
        <w:div w:id="242378006">
          <w:marLeft w:val="0"/>
          <w:marRight w:val="0"/>
          <w:marTop w:val="0"/>
          <w:marBottom w:val="0"/>
          <w:divBdr>
            <w:top w:val="none" w:sz="0" w:space="0" w:color="auto"/>
            <w:left w:val="none" w:sz="0" w:space="0" w:color="auto"/>
            <w:bottom w:val="none" w:sz="0" w:space="0" w:color="auto"/>
            <w:right w:val="none" w:sz="0" w:space="0" w:color="auto"/>
          </w:divBdr>
          <w:divsChild>
            <w:div w:id="810561923">
              <w:marLeft w:val="0"/>
              <w:marRight w:val="0"/>
              <w:marTop w:val="0"/>
              <w:marBottom w:val="0"/>
              <w:divBdr>
                <w:top w:val="none" w:sz="0" w:space="0" w:color="auto"/>
                <w:left w:val="none" w:sz="0" w:space="0" w:color="auto"/>
                <w:bottom w:val="none" w:sz="0" w:space="0" w:color="auto"/>
                <w:right w:val="none" w:sz="0" w:space="0" w:color="auto"/>
              </w:divBdr>
              <w:divsChild>
                <w:div w:id="272136829">
                  <w:marLeft w:val="150"/>
                  <w:marRight w:val="150"/>
                  <w:marTop w:val="0"/>
                  <w:marBottom w:val="0"/>
                  <w:divBdr>
                    <w:top w:val="none" w:sz="0" w:space="0" w:color="auto"/>
                    <w:left w:val="none" w:sz="0" w:space="0" w:color="auto"/>
                    <w:bottom w:val="none" w:sz="0" w:space="0" w:color="auto"/>
                    <w:right w:val="none" w:sz="0" w:space="0" w:color="auto"/>
                  </w:divBdr>
                  <w:divsChild>
                    <w:div w:id="5789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511047">
          <w:marLeft w:val="0"/>
          <w:marRight w:val="0"/>
          <w:marTop w:val="0"/>
          <w:marBottom w:val="0"/>
          <w:divBdr>
            <w:top w:val="none" w:sz="0" w:space="0" w:color="auto"/>
            <w:left w:val="none" w:sz="0" w:space="0" w:color="auto"/>
            <w:bottom w:val="none" w:sz="0" w:space="0" w:color="auto"/>
            <w:right w:val="none" w:sz="0" w:space="0" w:color="auto"/>
          </w:divBdr>
          <w:divsChild>
            <w:div w:id="763452106">
              <w:marLeft w:val="0"/>
              <w:marRight w:val="0"/>
              <w:marTop w:val="0"/>
              <w:marBottom w:val="0"/>
              <w:divBdr>
                <w:top w:val="none" w:sz="0" w:space="0" w:color="auto"/>
                <w:left w:val="none" w:sz="0" w:space="0" w:color="auto"/>
                <w:bottom w:val="none" w:sz="0" w:space="0" w:color="auto"/>
                <w:right w:val="none" w:sz="0" w:space="0" w:color="auto"/>
              </w:divBdr>
              <w:divsChild>
                <w:div w:id="2003316076">
                  <w:marLeft w:val="0"/>
                  <w:marRight w:val="0"/>
                  <w:marTop w:val="0"/>
                  <w:marBottom w:val="0"/>
                  <w:divBdr>
                    <w:top w:val="none" w:sz="0" w:space="0" w:color="auto"/>
                    <w:left w:val="none" w:sz="0" w:space="0" w:color="auto"/>
                    <w:bottom w:val="none" w:sz="0" w:space="0" w:color="auto"/>
                    <w:right w:val="none" w:sz="0" w:space="0" w:color="auto"/>
                  </w:divBdr>
                  <w:divsChild>
                    <w:div w:id="65171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844812">
      <w:bodyDiv w:val="1"/>
      <w:marLeft w:val="0"/>
      <w:marRight w:val="0"/>
      <w:marTop w:val="0"/>
      <w:marBottom w:val="0"/>
      <w:divBdr>
        <w:top w:val="none" w:sz="0" w:space="0" w:color="auto"/>
        <w:left w:val="none" w:sz="0" w:space="0" w:color="auto"/>
        <w:bottom w:val="none" w:sz="0" w:space="0" w:color="auto"/>
        <w:right w:val="none" w:sz="0" w:space="0" w:color="auto"/>
      </w:divBdr>
    </w:div>
    <w:div w:id="1629776629">
      <w:bodyDiv w:val="1"/>
      <w:marLeft w:val="0"/>
      <w:marRight w:val="0"/>
      <w:marTop w:val="0"/>
      <w:marBottom w:val="0"/>
      <w:divBdr>
        <w:top w:val="none" w:sz="0" w:space="0" w:color="auto"/>
        <w:left w:val="none" w:sz="0" w:space="0" w:color="auto"/>
        <w:bottom w:val="none" w:sz="0" w:space="0" w:color="auto"/>
        <w:right w:val="none" w:sz="0" w:space="0" w:color="auto"/>
      </w:divBdr>
    </w:div>
    <w:div w:id="1632595177">
      <w:bodyDiv w:val="1"/>
      <w:marLeft w:val="0"/>
      <w:marRight w:val="0"/>
      <w:marTop w:val="0"/>
      <w:marBottom w:val="0"/>
      <w:divBdr>
        <w:top w:val="none" w:sz="0" w:space="0" w:color="auto"/>
        <w:left w:val="none" w:sz="0" w:space="0" w:color="auto"/>
        <w:bottom w:val="none" w:sz="0" w:space="0" w:color="auto"/>
        <w:right w:val="none" w:sz="0" w:space="0" w:color="auto"/>
      </w:divBdr>
    </w:div>
    <w:div w:id="1642340773">
      <w:bodyDiv w:val="1"/>
      <w:marLeft w:val="0"/>
      <w:marRight w:val="0"/>
      <w:marTop w:val="0"/>
      <w:marBottom w:val="0"/>
      <w:divBdr>
        <w:top w:val="none" w:sz="0" w:space="0" w:color="auto"/>
        <w:left w:val="none" w:sz="0" w:space="0" w:color="auto"/>
        <w:bottom w:val="none" w:sz="0" w:space="0" w:color="auto"/>
        <w:right w:val="none" w:sz="0" w:space="0" w:color="auto"/>
      </w:divBdr>
      <w:divsChild>
        <w:div w:id="296641773">
          <w:marLeft w:val="0"/>
          <w:marRight w:val="0"/>
          <w:marTop w:val="0"/>
          <w:marBottom w:val="0"/>
          <w:divBdr>
            <w:top w:val="none" w:sz="0" w:space="0" w:color="auto"/>
            <w:left w:val="none" w:sz="0" w:space="0" w:color="auto"/>
            <w:bottom w:val="none" w:sz="0" w:space="0" w:color="auto"/>
            <w:right w:val="none" w:sz="0" w:space="0" w:color="auto"/>
          </w:divBdr>
          <w:divsChild>
            <w:div w:id="877930182">
              <w:marLeft w:val="0"/>
              <w:marRight w:val="0"/>
              <w:marTop w:val="0"/>
              <w:marBottom w:val="0"/>
              <w:divBdr>
                <w:top w:val="none" w:sz="0" w:space="0" w:color="auto"/>
                <w:left w:val="none" w:sz="0" w:space="0" w:color="auto"/>
                <w:bottom w:val="none" w:sz="0" w:space="0" w:color="auto"/>
                <w:right w:val="none" w:sz="0" w:space="0" w:color="auto"/>
              </w:divBdr>
              <w:divsChild>
                <w:div w:id="491216720">
                  <w:marLeft w:val="150"/>
                  <w:marRight w:val="150"/>
                  <w:marTop w:val="0"/>
                  <w:marBottom w:val="0"/>
                  <w:divBdr>
                    <w:top w:val="none" w:sz="0" w:space="0" w:color="auto"/>
                    <w:left w:val="none" w:sz="0" w:space="0" w:color="auto"/>
                    <w:bottom w:val="none" w:sz="0" w:space="0" w:color="auto"/>
                    <w:right w:val="none" w:sz="0" w:space="0" w:color="auto"/>
                  </w:divBdr>
                  <w:divsChild>
                    <w:div w:id="92091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27209">
          <w:marLeft w:val="0"/>
          <w:marRight w:val="0"/>
          <w:marTop w:val="0"/>
          <w:marBottom w:val="0"/>
          <w:divBdr>
            <w:top w:val="none" w:sz="0" w:space="0" w:color="auto"/>
            <w:left w:val="none" w:sz="0" w:space="0" w:color="auto"/>
            <w:bottom w:val="none" w:sz="0" w:space="0" w:color="auto"/>
            <w:right w:val="none" w:sz="0" w:space="0" w:color="auto"/>
          </w:divBdr>
          <w:divsChild>
            <w:div w:id="1479494576">
              <w:marLeft w:val="0"/>
              <w:marRight w:val="0"/>
              <w:marTop w:val="0"/>
              <w:marBottom w:val="0"/>
              <w:divBdr>
                <w:top w:val="none" w:sz="0" w:space="0" w:color="auto"/>
                <w:left w:val="none" w:sz="0" w:space="0" w:color="auto"/>
                <w:bottom w:val="none" w:sz="0" w:space="0" w:color="auto"/>
                <w:right w:val="none" w:sz="0" w:space="0" w:color="auto"/>
              </w:divBdr>
              <w:divsChild>
                <w:div w:id="1282958525">
                  <w:marLeft w:val="0"/>
                  <w:marRight w:val="0"/>
                  <w:marTop w:val="0"/>
                  <w:marBottom w:val="0"/>
                  <w:divBdr>
                    <w:top w:val="none" w:sz="0" w:space="0" w:color="auto"/>
                    <w:left w:val="none" w:sz="0" w:space="0" w:color="auto"/>
                    <w:bottom w:val="none" w:sz="0" w:space="0" w:color="auto"/>
                    <w:right w:val="none" w:sz="0" w:space="0" w:color="auto"/>
                  </w:divBdr>
                  <w:divsChild>
                    <w:div w:id="27933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040760">
      <w:bodyDiv w:val="1"/>
      <w:marLeft w:val="0"/>
      <w:marRight w:val="0"/>
      <w:marTop w:val="0"/>
      <w:marBottom w:val="0"/>
      <w:divBdr>
        <w:top w:val="none" w:sz="0" w:space="0" w:color="auto"/>
        <w:left w:val="none" w:sz="0" w:space="0" w:color="auto"/>
        <w:bottom w:val="none" w:sz="0" w:space="0" w:color="auto"/>
        <w:right w:val="none" w:sz="0" w:space="0" w:color="auto"/>
      </w:divBdr>
      <w:divsChild>
        <w:div w:id="1373265482">
          <w:marLeft w:val="0"/>
          <w:marRight w:val="0"/>
          <w:marTop w:val="0"/>
          <w:marBottom w:val="0"/>
          <w:divBdr>
            <w:top w:val="none" w:sz="0" w:space="0" w:color="auto"/>
            <w:left w:val="none" w:sz="0" w:space="0" w:color="auto"/>
            <w:bottom w:val="none" w:sz="0" w:space="0" w:color="auto"/>
            <w:right w:val="none" w:sz="0" w:space="0" w:color="auto"/>
          </w:divBdr>
          <w:divsChild>
            <w:div w:id="1475951205">
              <w:marLeft w:val="0"/>
              <w:marRight w:val="0"/>
              <w:marTop w:val="0"/>
              <w:marBottom w:val="0"/>
              <w:divBdr>
                <w:top w:val="none" w:sz="0" w:space="0" w:color="auto"/>
                <w:left w:val="none" w:sz="0" w:space="0" w:color="auto"/>
                <w:bottom w:val="none" w:sz="0" w:space="0" w:color="auto"/>
                <w:right w:val="none" w:sz="0" w:space="0" w:color="auto"/>
              </w:divBdr>
              <w:divsChild>
                <w:div w:id="1066302231">
                  <w:marLeft w:val="0"/>
                  <w:marRight w:val="0"/>
                  <w:marTop w:val="0"/>
                  <w:marBottom w:val="0"/>
                  <w:divBdr>
                    <w:top w:val="none" w:sz="0" w:space="0" w:color="auto"/>
                    <w:left w:val="none" w:sz="0" w:space="0" w:color="auto"/>
                    <w:bottom w:val="none" w:sz="0" w:space="0" w:color="auto"/>
                    <w:right w:val="none" w:sz="0" w:space="0" w:color="auto"/>
                  </w:divBdr>
                  <w:divsChild>
                    <w:div w:id="1130704751">
                      <w:marLeft w:val="0"/>
                      <w:marRight w:val="0"/>
                      <w:marTop w:val="0"/>
                      <w:marBottom w:val="0"/>
                      <w:divBdr>
                        <w:top w:val="none" w:sz="0" w:space="0" w:color="auto"/>
                        <w:left w:val="none" w:sz="0" w:space="0" w:color="auto"/>
                        <w:bottom w:val="none" w:sz="0" w:space="0" w:color="auto"/>
                        <w:right w:val="none" w:sz="0" w:space="0" w:color="auto"/>
                      </w:divBdr>
                      <w:divsChild>
                        <w:div w:id="83834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3700381">
      <w:bodyDiv w:val="1"/>
      <w:marLeft w:val="0"/>
      <w:marRight w:val="0"/>
      <w:marTop w:val="0"/>
      <w:marBottom w:val="0"/>
      <w:divBdr>
        <w:top w:val="none" w:sz="0" w:space="0" w:color="auto"/>
        <w:left w:val="none" w:sz="0" w:space="0" w:color="auto"/>
        <w:bottom w:val="none" w:sz="0" w:space="0" w:color="auto"/>
        <w:right w:val="none" w:sz="0" w:space="0" w:color="auto"/>
      </w:divBdr>
      <w:divsChild>
        <w:div w:id="1686903925">
          <w:marLeft w:val="0"/>
          <w:marRight w:val="0"/>
          <w:marTop w:val="375"/>
          <w:marBottom w:val="375"/>
          <w:divBdr>
            <w:top w:val="none" w:sz="0" w:space="0" w:color="auto"/>
            <w:left w:val="none" w:sz="0" w:space="0" w:color="auto"/>
            <w:bottom w:val="none" w:sz="0" w:space="0" w:color="auto"/>
            <w:right w:val="none" w:sz="0" w:space="0" w:color="auto"/>
          </w:divBdr>
          <w:divsChild>
            <w:div w:id="1997951591">
              <w:marLeft w:val="0"/>
              <w:marRight w:val="0"/>
              <w:marTop w:val="0"/>
              <w:marBottom w:val="0"/>
              <w:divBdr>
                <w:top w:val="none" w:sz="0" w:space="0" w:color="auto"/>
                <w:left w:val="none" w:sz="0" w:space="0" w:color="auto"/>
                <w:bottom w:val="none" w:sz="0" w:space="0" w:color="auto"/>
                <w:right w:val="none" w:sz="0" w:space="0" w:color="auto"/>
              </w:divBdr>
              <w:divsChild>
                <w:div w:id="1149055046">
                  <w:marLeft w:val="0"/>
                  <w:marRight w:val="0"/>
                  <w:marTop w:val="0"/>
                  <w:marBottom w:val="0"/>
                  <w:divBdr>
                    <w:top w:val="none" w:sz="0" w:space="0" w:color="auto"/>
                    <w:left w:val="none" w:sz="0" w:space="0" w:color="auto"/>
                    <w:bottom w:val="none" w:sz="0" w:space="0" w:color="auto"/>
                    <w:right w:val="none" w:sz="0" w:space="0" w:color="auto"/>
                  </w:divBdr>
                  <w:divsChild>
                    <w:div w:id="153623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484152">
          <w:marLeft w:val="0"/>
          <w:marRight w:val="0"/>
          <w:marTop w:val="375"/>
          <w:marBottom w:val="375"/>
          <w:divBdr>
            <w:top w:val="none" w:sz="0" w:space="0" w:color="auto"/>
            <w:left w:val="none" w:sz="0" w:space="0" w:color="auto"/>
            <w:bottom w:val="none" w:sz="0" w:space="0" w:color="auto"/>
            <w:right w:val="none" w:sz="0" w:space="0" w:color="auto"/>
          </w:divBdr>
          <w:divsChild>
            <w:div w:id="209458461">
              <w:marLeft w:val="0"/>
              <w:marRight w:val="0"/>
              <w:marTop w:val="0"/>
              <w:marBottom w:val="0"/>
              <w:divBdr>
                <w:top w:val="none" w:sz="0" w:space="0" w:color="auto"/>
                <w:left w:val="none" w:sz="0" w:space="0" w:color="auto"/>
                <w:bottom w:val="none" w:sz="0" w:space="0" w:color="auto"/>
                <w:right w:val="none" w:sz="0" w:space="0" w:color="auto"/>
              </w:divBdr>
              <w:divsChild>
                <w:div w:id="1607737266">
                  <w:marLeft w:val="0"/>
                  <w:marRight w:val="0"/>
                  <w:marTop w:val="0"/>
                  <w:marBottom w:val="0"/>
                  <w:divBdr>
                    <w:top w:val="none" w:sz="0" w:space="0" w:color="auto"/>
                    <w:left w:val="none" w:sz="0" w:space="0" w:color="auto"/>
                    <w:bottom w:val="none" w:sz="0" w:space="0" w:color="auto"/>
                    <w:right w:val="none" w:sz="0" w:space="0" w:color="auto"/>
                  </w:divBdr>
                  <w:divsChild>
                    <w:div w:id="12651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450928">
      <w:bodyDiv w:val="1"/>
      <w:marLeft w:val="0"/>
      <w:marRight w:val="0"/>
      <w:marTop w:val="0"/>
      <w:marBottom w:val="0"/>
      <w:divBdr>
        <w:top w:val="none" w:sz="0" w:space="0" w:color="auto"/>
        <w:left w:val="none" w:sz="0" w:space="0" w:color="auto"/>
        <w:bottom w:val="none" w:sz="0" w:space="0" w:color="auto"/>
        <w:right w:val="none" w:sz="0" w:space="0" w:color="auto"/>
      </w:divBdr>
      <w:divsChild>
        <w:div w:id="461192302">
          <w:marLeft w:val="0"/>
          <w:marRight w:val="0"/>
          <w:marTop w:val="375"/>
          <w:marBottom w:val="375"/>
          <w:divBdr>
            <w:top w:val="none" w:sz="0" w:space="0" w:color="auto"/>
            <w:left w:val="none" w:sz="0" w:space="0" w:color="auto"/>
            <w:bottom w:val="none" w:sz="0" w:space="0" w:color="auto"/>
            <w:right w:val="none" w:sz="0" w:space="0" w:color="auto"/>
          </w:divBdr>
          <w:divsChild>
            <w:div w:id="1986742815">
              <w:marLeft w:val="0"/>
              <w:marRight w:val="0"/>
              <w:marTop w:val="0"/>
              <w:marBottom w:val="0"/>
              <w:divBdr>
                <w:top w:val="none" w:sz="0" w:space="0" w:color="auto"/>
                <w:left w:val="none" w:sz="0" w:space="0" w:color="auto"/>
                <w:bottom w:val="none" w:sz="0" w:space="0" w:color="auto"/>
                <w:right w:val="none" w:sz="0" w:space="0" w:color="auto"/>
              </w:divBdr>
              <w:divsChild>
                <w:div w:id="1036270823">
                  <w:marLeft w:val="0"/>
                  <w:marRight w:val="0"/>
                  <w:marTop w:val="0"/>
                  <w:marBottom w:val="0"/>
                  <w:divBdr>
                    <w:top w:val="none" w:sz="0" w:space="0" w:color="auto"/>
                    <w:left w:val="none" w:sz="0" w:space="0" w:color="auto"/>
                    <w:bottom w:val="none" w:sz="0" w:space="0" w:color="auto"/>
                    <w:right w:val="none" w:sz="0" w:space="0" w:color="auto"/>
                  </w:divBdr>
                  <w:divsChild>
                    <w:div w:id="133438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106358">
          <w:marLeft w:val="0"/>
          <w:marRight w:val="0"/>
          <w:marTop w:val="375"/>
          <w:marBottom w:val="375"/>
          <w:divBdr>
            <w:top w:val="none" w:sz="0" w:space="0" w:color="auto"/>
            <w:left w:val="none" w:sz="0" w:space="0" w:color="auto"/>
            <w:bottom w:val="none" w:sz="0" w:space="0" w:color="auto"/>
            <w:right w:val="none" w:sz="0" w:space="0" w:color="auto"/>
          </w:divBdr>
          <w:divsChild>
            <w:div w:id="252475383">
              <w:marLeft w:val="0"/>
              <w:marRight w:val="0"/>
              <w:marTop w:val="0"/>
              <w:marBottom w:val="0"/>
              <w:divBdr>
                <w:top w:val="none" w:sz="0" w:space="0" w:color="auto"/>
                <w:left w:val="none" w:sz="0" w:space="0" w:color="auto"/>
                <w:bottom w:val="none" w:sz="0" w:space="0" w:color="auto"/>
                <w:right w:val="none" w:sz="0" w:space="0" w:color="auto"/>
              </w:divBdr>
              <w:divsChild>
                <w:div w:id="270014783">
                  <w:marLeft w:val="0"/>
                  <w:marRight w:val="0"/>
                  <w:marTop w:val="0"/>
                  <w:marBottom w:val="0"/>
                  <w:divBdr>
                    <w:top w:val="none" w:sz="0" w:space="0" w:color="auto"/>
                    <w:left w:val="none" w:sz="0" w:space="0" w:color="auto"/>
                    <w:bottom w:val="none" w:sz="0" w:space="0" w:color="auto"/>
                    <w:right w:val="none" w:sz="0" w:space="0" w:color="auto"/>
                  </w:divBdr>
                  <w:divsChild>
                    <w:div w:id="143158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804070">
      <w:bodyDiv w:val="1"/>
      <w:marLeft w:val="0"/>
      <w:marRight w:val="0"/>
      <w:marTop w:val="0"/>
      <w:marBottom w:val="0"/>
      <w:divBdr>
        <w:top w:val="none" w:sz="0" w:space="0" w:color="auto"/>
        <w:left w:val="none" w:sz="0" w:space="0" w:color="auto"/>
        <w:bottom w:val="none" w:sz="0" w:space="0" w:color="auto"/>
        <w:right w:val="none" w:sz="0" w:space="0" w:color="auto"/>
      </w:divBdr>
    </w:div>
    <w:div w:id="1736586059">
      <w:bodyDiv w:val="1"/>
      <w:marLeft w:val="0"/>
      <w:marRight w:val="0"/>
      <w:marTop w:val="0"/>
      <w:marBottom w:val="0"/>
      <w:divBdr>
        <w:top w:val="none" w:sz="0" w:space="0" w:color="auto"/>
        <w:left w:val="none" w:sz="0" w:space="0" w:color="auto"/>
        <w:bottom w:val="none" w:sz="0" w:space="0" w:color="auto"/>
        <w:right w:val="none" w:sz="0" w:space="0" w:color="auto"/>
      </w:divBdr>
    </w:div>
    <w:div w:id="1752582979">
      <w:bodyDiv w:val="1"/>
      <w:marLeft w:val="0"/>
      <w:marRight w:val="0"/>
      <w:marTop w:val="0"/>
      <w:marBottom w:val="0"/>
      <w:divBdr>
        <w:top w:val="none" w:sz="0" w:space="0" w:color="auto"/>
        <w:left w:val="none" w:sz="0" w:space="0" w:color="auto"/>
        <w:bottom w:val="none" w:sz="0" w:space="0" w:color="auto"/>
        <w:right w:val="none" w:sz="0" w:space="0" w:color="auto"/>
      </w:divBdr>
      <w:divsChild>
        <w:div w:id="371345233">
          <w:marLeft w:val="0"/>
          <w:marRight w:val="0"/>
          <w:marTop w:val="0"/>
          <w:marBottom w:val="0"/>
          <w:divBdr>
            <w:top w:val="none" w:sz="0" w:space="0" w:color="auto"/>
            <w:left w:val="none" w:sz="0" w:space="0" w:color="auto"/>
            <w:bottom w:val="none" w:sz="0" w:space="0" w:color="auto"/>
            <w:right w:val="none" w:sz="0" w:space="0" w:color="auto"/>
          </w:divBdr>
          <w:divsChild>
            <w:div w:id="1137139155">
              <w:marLeft w:val="0"/>
              <w:marRight w:val="0"/>
              <w:marTop w:val="0"/>
              <w:marBottom w:val="0"/>
              <w:divBdr>
                <w:top w:val="none" w:sz="0" w:space="0" w:color="auto"/>
                <w:left w:val="none" w:sz="0" w:space="0" w:color="auto"/>
                <w:bottom w:val="none" w:sz="0" w:space="0" w:color="auto"/>
                <w:right w:val="none" w:sz="0" w:space="0" w:color="auto"/>
              </w:divBdr>
              <w:divsChild>
                <w:div w:id="1365211009">
                  <w:marLeft w:val="0"/>
                  <w:marRight w:val="0"/>
                  <w:marTop w:val="0"/>
                  <w:marBottom w:val="0"/>
                  <w:divBdr>
                    <w:top w:val="none" w:sz="0" w:space="0" w:color="auto"/>
                    <w:left w:val="none" w:sz="0" w:space="0" w:color="auto"/>
                    <w:bottom w:val="none" w:sz="0" w:space="0" w:color="auto"/>
                    <w:right w:val="none" w:sz="0" w:space="0" w:color="auto"/>
                  </w:divBdr>
                  <w:divsChild>
                    <w:div w:id="1259290977">
                      <w:marLeft w:val="0"/>
                      <w:marRight w:val="0"/>
                      <w:marTop w:val="0"/>
                      <w:marBottom w:val="0"/>
                      <w:divBdr>
                        <w:top w:val="none" w:sz="0" w:space="0" w:color="auto"/>
                        <w:left w:val="none" w:sz="0" w:space="0" w:color="auto"/>
                        <w:bottom w:val="none" w:sz="0" w:space="0" w:color="auto"/>
                        <w:right w:val="none" w:sz="0" w:space="0" w:color="auto"/>
                      </w:divBdr>
                      <w:divsChild>
                        <w:div w:id="208811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202947">
          <w:marLeft w:val="0"/>
          <w:marRight w:val="0"/>
          <w:marTop w:val="0"/>
          <w:marBottom w:val="0"/>
          <w:divBdr>
            <w:top w:val="none" w:sz="0" w:space="0" w:color="auto"/>
            <w:left w:val="none" w:sz="0" w:space="0" w:color="auto"/>
            <w:bottom w:val="none" w:sz="0" w:space="0" w:color="auto"/>
            <w:right w:val="none" w:sz="0" w:space="0" w:color="auto"/>
          </w:divBdr>
          <w:divsChild>
            <w:div w:id="755631002">
              <w:marLeft w:val="0"/>
              <w:marRight w:val="0"/>
              <w:marTop w:val="0"/>
              <w:marBottom w:val="0"/>
              <w:divBdr>
                <w:top w:val="none" w:sz="0" w:space="0" w:color="auto"/>
                <w:left w:val="none" w:sz="0" w:space="0" w:color="auto"/>
                <w:bottom w:val="none" w:sz="0" w:space="0" w:color="auto"/>
                <w:right w:val="none" w:sz="0" w:space="0" w:color="auto"/>
              </w:divBdr>
              <w:divsChild>
                <w:div w:id="1746032691">
                  <w:marLeft w:val="0"/>
                  <w:marRight w:val="0"/>
                  <w:marTop w:val="0"/>
                  <w:marBottom w:val="0"/>
                  <w:divBdr>
                    <w:top w:val="none" w:sz="0" w:space="0" w:color="auto"/>
                    <w:left w:val="none" w:sz="0" w:space="0" w:color="auto"/>
                    <w:bottom w:val="none" w:sz="0" w:space="0" w:color="auto"/>
                    <w:right w:val="none" w:sz="0" w:space="0" w:color="auto"/>
                  </w:divBdr>
                  <w:divsChild>
                    <w:div w:id="208197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388174">
      <w:bodyDiv w:val="1"/>
      <w:marLeft w:val="0"/>
      <w:marRight w:val="0"/>
      <w:marTop w:val="0"/>
      <w:marBottom w:val="0"/>
      <w:divBdr>
        <w:top w:val="none" w:sz="0" w:space="0" w:color="auto"/>
        <w:left w:val="none" w:sz="0" w:space="0" w:color="auto"/>
        <w:bottom w:val="none" w:sz="0" w:space="0" w:color="auto"/>
        <w:right w:val="none" w:sz="0" w:space="0" w:color="auto"/>
      </w:divBdr>
      <w:divsChild>
        <w:div w:id="208958825">
          <w:marLeft w:val="0"/>
          <w:marRight w:val="0"/>
          <w:marTop w:val="375"/>
          <w:marBottom w:val="375"/>
          <w:divBdr>
            <w:top w:val="none" w:sz="0" w:space="0" w:color="auto"/>
            <w:left w:val="none" w:sz="0" w:space="0" w:color="auto"/>
            <w:bottom w:val="none" w:sz="0" w:space="0" w:color="auto"/>
            <w:right w:val="none" w:sz="0" w:space="0" w:color="auto"/>
          </w:divBdr>
          <w:divsChild>
            <w:div w:id="2132823226">
              <w:marLeft w:val="0"/>
              <w:marRight w:val="0"/>
              <w:marTop w:val="0"/>
              <w:marBottom w:val="0"/>
              <w:divBdr>
                <w:top w:val="none" w:sz="0" w:space="0" w:color="auto"/>
                <w:left w:val="none" w:sz="0" w:space="0" w:color="auto"/>
                <w:bottom w:val="none" w:sz="0" w:space="0" w:color="auto"/>
                <w:right w:val="none" w:sz="0" w:space="0" w:color="auto"/>
              </w:divBdr>
              <w:divsChild>
                <w:div w:id="1112094757">
                  <w:marLeft w:val="0"/>
                  <w:marRight w:val="0"/>
                  <w:marTop w:val="0"/>
                  <w:marBottom w:val="0"/>
                  <w:divBdr>
                    <w:top w:val="none" w:sz="0" w:space="0" w:color="auto"/>
                    <w:left w:val="none" w:sz="0" w:space="0" w:color="auto"/>
                    <w:bottom w:val="none" w:sz="0" w:space="0" w:color="auto"/>
                    <w:right w:val="none" w:sz="0" w:space="0" w:color="auto"/>
                  </w:divBdr>
                  <w:divsChild>
                    <w:div w:id="78238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714810">
          <w:marLeft w:val="0"/>
          <w:marRight w:val="0"/>
          <w:marTop w:val="375"/>
          <w:marBottom w:val="375"/>
          <w:divBdr>
            <w:top w:val="none" w:sz="0" w:space="0" w:color="auto"/>
            <w:left w:val="none" w:sz="0" w:space="0" w:color="auto"/>
            <w:bottom w:val="none" w:sz="0" w:space="0" w:color="auto"/>
            <w:right w:val="none" w:sz="0" w:space="0" w:color="auto"/>
          </w:divBdr>
          <w:divsChild>
            <w:div w:id="1409763147">
              <w:marLeft w:val="0"/>
              <w:marRight w:val="0"/>
              <w:marTop w:val="0"/>
              <w:marBottom w:val="0"/>
              <w:divBdr>
                <w:top w:val="none" w:sz="0" w:space="0" w:color="auto"/>
                <w:left w:val="none" w:sz="0" w:space="0" w:color="auto"/>
                <w:bottom w:val="none" w:sz="0" w:space="0" w:color="auto"/>
                <w:right w:val="none" w:sz="0" w:space="0" w:color="auto"/>
              </w:divBdr>
              <w:divsChild>
                <w:div w:id="726957964">
                  <w:marLeft w:val="0"/>
                  <w:marRight w:val="0"/>
                  <w:marTop w:val="0"/>
                  <w:marBottom w:val="0"/>
                  <w:divBdr>
                    <w:top w:val="none" w:sz="0" w:space="0" w:color="auto"/>
                    <w:left w:val="none" w:sz="0" w:space="0" w:color="auto"/>
                    <w:bottom w:val="none" w:sz="0" w:space="0" w:color="auto"/>
                    <w:right w:val="none" w:sz="0" w:space="0" w:color="auto"/>
                  </w:divBdr>
                  <w:divsChild>
                    <w:div w:id="187160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496803">
          <w:marLeft w:val="0"/>
          <w:marRight w:val="0"/>
          <w:marTop w:val="375"/>
          <w:marBottom w:val="375"/>
          <w:divBdr>
            <w:top w:val="none" w:sz="0" w:space="0" w:color="auto"/>
            <w:left w:val="none" w:sz="0" w:space="0" w:color="auto"/>
            <w:bottom w:val="none" w:sz="0" w:space="0" w:color="auto"/>
            <w:right w:val="none" w:sz="0" w:space="0" w:color="auto"/>
          </w:divBdr>
          <w:divsChild>
            <w:div w:id="745807003">
              <w:marLeft w:val="0"/>
              <w:marRight w:val="0"/>
              <w:marTop w:val="0"/>
              <w:marBottom w:val="0"/>
              <w:divBdr>
                <w:top w:val="none" w:sz="0" w:space="0" w:color="auto"/>
                <w:left w:val="none" w:sz="0" w:space="0" w:color="auto"/>
                <w:bottom w:val="none" w:sz="0" w:space="0" w:color="auto"/>
                <w:right w:val="none" w:sz="0" w:space="0" w:color="auto"/>
              </w:divBdr>
              <w:divsChild>
                <w:div w:id="1612278612">
                  <w:marLeft w:val="0"/>
                  <w:marRight w:val="0"/>
                  <w:marTop w:val="0"/>
                  <w:marBottom w:val="0"/>
                  <w:divBdr>
                    <w:top w:val="none" w:sz="0" w:space="0" w:color="auto"/>
                    <w:left w:val="none" w:sz="0" w:space="0" w:color="auto"/>
                    <w:bottom w:val="none" w:sz="0" w:space="0" w:color="auto"/>
                    <w:right w:val="none" w:sz="0" w:space="0" w:color="auto"/>
                  </w:divBdr>
                  <w:divsChild>
                    <w:div w:id="20829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157576">
          <w:marLeft w:val="0"/>
          <w:marRight w:val="0"/>
          <w:marTop w:val="375"/>
          <w:marBottom w:val="375"/>
          <w:divBdr>
            <w:top w:val="none" w:sz="0" w:space="0" w:color="auto"/>
            <w:left w:val="none" w:sz="0" w:space="0" w:color="auto"/>
            <w:bottom w:val="none" w:sz="0" w:space="0" w:color="auto"/>
            <w:right w:val="none" w:sz="0" w:space="0" w:color="auto"/>
          </w:divBdr>
          <w:divsChild>
            <w:div w:id="244728034">
              <w:marLeft w:val="0"/>
              <w:marRight w:val="0"/>
              <w:marTop w:val="0"/>
              <w:marBottom w:val="0"/>
              <w:divBdr>
                <w:top w:val="none" w:sz="0" w:space="0" w:color="auto"/>
                <w:left w:val="none" w:sz="0" w:space="0" w:color="auto"/>
                <w:bottom w:val="none" w:sz="0" w:space="0" w:color="auto"/>
                <w:right w:val="none" w:sz="0" w:space="0" w:color="auto"/>
              </w:divBdr>
              <w:divsChild>
                <w:div w:id="421683981">
                  <w:marLeft w:val="0"/>
                  <w:marRight w:val="0"/>
                  <w:marTop w:val="0"/>
                  <w:marBottom w:val="0"/>
                  <w:divBdr>
                    <w:top w:val="none" w:sz="0" w:space="0" w:color="auto"/>
                    <w:left w:val="none" w:sz="0" w:space="0" w:color="auto"/>
                    <w:bottom w:val="none" w:sz="0" w:space="0" w:color="auto"/>
                    <w:right w:val="none" w:sz="0" w:space="0" w:color="auto"/>
                  </w:divBdr>
                  <w:divsChild>
                    <w:div w:id="187133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939140">
          <w:marLeft w:val="0"/>
          <w:marRight w:val="0"/>
          <w:marTop w:val="375"/>
          <w:marBottom w:val="375"/>
          <w:divBdr>
            <w:top w:val="none" w:sz="0" w:space="0" w:color="auto"/>
            <w:left w:val="none" w:sz="0" w:space="0" w:color="auto"/>
            <w:bottom w:val="none" w:sz="0" w:space="0" w:color="auto"/>
            <w:right w:val="none" w:sz="0" w:space="0" w:color="auto"/>
          </w:divBdr>
          <w:divsChild>
            <w:div w:id="461458530">
              <w:marLeft w:val="0"/>
              <w:marRight w:val="0"/>
              <w:marTop w:val="0"/>
              <w:marBottom w:val="0"/>
              <w:divBdr>
                <w:top w:val="none" w:sz="0" w:space="0" w:color="auto"/>
                <w:left w:val="none" w:sz="0" w:space="0" w:color="auto"/>
                <w:bottom w:val="none" w:sz="0" w:space="0" w:color="auto"/>
                <w:right w:val="none" w:sz="0" w:space="0" w:color="auto"/>
              </w:divBdr>
              <w:divsChild>
                <w:div w:id="440691477">
                  <w:marLeft w:val="0"/>
                  <w:marRight w:val="0"/>
                  <w:marTop w:val="0"/>
                  <w:marBottom w:val="0"/>
                  <w:divBdr>
                    <w:top w:val="none" w:sz="0" w:space="0" w:color="auto"/>
                    <w:left w:val="none" w:sz="0" w:space="0" w:color="auto"/>
                    <w:bottom w:val="none" w:sz="0" w:space="0" w:color="auto"/>
                    <w:right w:val="none" w:sz="0" w:space="0" w:color="auto"/>
                  </w:divBdr>
                  <w:divsChild>
                    <w:div w:id="93883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394313">
          <w:marLeft w:val="0"/>
          <w:marRight w:val="0"/>
          <w:marTop w:val="375"/>
          <w:marBottom w:val="375"/>
          <w:divBdr>
            <w:top w:val="none" w:sz="0" w:space="0" w:color="auto"/>
            <w:left w:val="none" w:sz="0" w:space="0" w:color="auto"/>
            <w:bottom w:val="none" w:sz="0" w:space="0" w:color="auto"/>
            <w:right w:val="none" w:sz="0" w:space="0" w:color="auto"/>
          </w:divBdr>
          <w:divsChild>
            <w:div w:id="1621453192">
              <w:marLeft w:val="0"/>
              <w:marRight w:val="0"/>
              <w:marTop w:val="0"/>
              <w:marBottom w:val="0"/>
              <w:divBdr>
                <w:top w:val="none" w:sz="0" w:space="0" w:color="auto"/>
                <w:left w:val="none" w:sz="0" w:space="0" w:color="auto"/>
                <w:bottom w:val="none" w:sz="0" w:space="0" w:color="auto"/>
                <w:right w:val="none" w:sz="0" w:space="0" w:color="auto"/>
              </w:divBdr>
              <w:divsChild>
                <w:div w:id="829565444">
                  <w:marLeft w:val="0"/>
                  <w:marRight w:val="0"/>
                  <w:marTop w:val="0"/>
                  <w:marBottom w:val="0"/>
                  <w:divBdr>
                    <w:top w:val="none" w:sz="0" w:space="0" w:color="auto"/>
                    <w:left w:val="none" w:sz="0" w:space="0" w:color="auto"/>
                    <w:bottom w:val="none" w:sz="0" w:space="0" w:color="auto"/>
                    <w:right w:val="none" w:sz="0" w:space="0" w:color="auto"/>
                  </w:divBdr>
                  <w:divsChild>
                    <w:div w:id="17745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31015">
          <w:marLeft w:val="0"/>
          <w:marRight w:val="0"/>
          <w:marTop w:val="375"/>
          <w:marBottom w:val="375"/>
          <w:divBdr>
            <w:top w:val="none" w:sz="0" w:space="0" w:color="auto"/>
            <w:left w:val="none" w:sz="0" w:space="0" w:color="auto"/>
            <w:bottom w:val="none" w:sz="0" w:space="0" w:color="auto"/>
            <w:right w:val="none" w:sz="0" w:space="0" w:color="auto"/>
          </w:divBdr>
          <w:divsChild>
            <w:div w:id="2102019334">
              <w:marLeft w:val="0"/>
              <w:marRight w:val="0"/>
              <w:marTop w:val="0"/>
              <w:marBottom w:val="0"/>
              <w:divBdr>
                <w:top w:val="none" w:sz="0" w:space="0" w:color="auto"/>
                <w:left w:val="none" w:sz="0" w:space="0" w:color="auto"/>
                <w:bottom w:val="none" w:sz="0" w:space="0" w:color="auto"/>
                <w:right w:val="none" w:sz="0" w:space="0" w:color="auto"/>
              </w:divBdr>
              <w:divsChild>
                <w:div w:id="1108624796">
                  <w:marLeft w:val="0"/>
                  <w:marRight w:val="0"/>
                  <w:marTop w:val="0"/>
                  <w:marBottom w:val="0"/>
                  <w:divBdr>
                    <w:top w:val="none" w:sz="0" w:space="0" w:color="auto"/>
                    <w:left w:val="none" w:sz="0" w:space="0" w:color="auto"/>
                    <w:bottom w:val="none" w:sz="0" w:space="0" w:color="auto"/>
                    <w:right w:val="none" w:sz="0" w:space="0" w:color="auto"/>
                  </w:divBdr>
                  <w:divsChild>
                    <w:div w:id="202246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928028">
          <w:marLeft w:val="0"/>
          <w:marRight w:val="0"/>
          <w:marTop w:val="375"/>
          <w:marBottom w:val="375"/>
          <w:divBdr>
            <w:top w:val="none" w:sz="0" w:space="0" w:color="auto"/>
            <w:left w:val="none" w:sz="0" w:space="0" w:color="auto"/>
            <w:bottom w:val="none" w:sz="0" w:space="0" w:color="auto"/>
            <w:right w:val="none" w:sz="0" w:space="0" w:color="auto"/>
          </w:divBdr>
          <w:divsChild>
            <w:div w:id="1607806006">
              <w:marLeft w:val="0"/>
              <w:marRight w:val="0"/>
              <w:marTop w:val="0"/>
              <w:marBottom w:val="0"/>
              <w:divBdr>
                <w:top w:val="none" w:sz="0" w:space="0" w:color="auto"/>
                <w:left w:val="none" w:sz="0" w:space="0" w:color="auto"/>
                <w:bottom w:val="none" w:sz="0" w:space="0" w:color="auto"/>
                <w:right w:val="none" w:sz="0" w:space="0" w:color="auto"/>
              </w:divBdr>
              <w:divsChild>
                <w:div w:id="983847637">
                  <w:marLeft w:val="0"/>
                  <w:marRight w:val="0"/>
                  <w:marTop w:val="0"/>
                  <w:marBottom w:val="0"/>
                  <w:divBdr>
                    <w:top w:val="none" w:sz="0" w:space="0" w:color="auto"/>
                    <w:left w:val="none" w:sz="0" w:space="0" w:color="auto"/>
                    <w:bottom w:val="none" w:sz="0" w:space="0" w:color="auto"/>
                    <w:right w:val="none" w:sz="0" w:space="0" w:color="auto"/>
                  </w:divBdr>
                  <w:divsChild>
                    <w:div w:id="46447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25736">
          <w:marLeft w:val="0"/>
          <w:marRight w:val="0"/>
          <w:marTop w:val="375"/>
          <w:marBottom w:val="375"/>
          <w:divBdr>
            <w:top w:val="none" w:sz="0" w:space="0" w:color="auto"/>
            <w:left w:val="none" w:sz="0" w:space="0" w:color="auto"/>
            <w:bottom w:val="none" w:sz="0" w:space="0" w:color="auto"/>
            <w:right w:val="none" w:sz="0" w:space="0" w:color="auto"/>
          </w:divBdr>
          <w:divsChild>
            <w:div w:id="169570452">
              <w:marLeft w:val="0"/>
              <w:marRight w:val="0"/>
              <w:marTop w:val="0"/>
              <w:marBottom w:val="0"/>
              <w:divBdr>
                <w:top w:val="none" w:sz="0" w:space="0" w:color="auto"/>
                <w:left w:val="none" w:sz="0" w:space="0" w:color="auto"/>
                <w:bottom w:val="none" w:sz="0" w:space="0" w:color="auto"/>
                <w:right w:val="none" w:sz="0" w:space="0" w:color="auto"/>
              </w:divBdr>
              <w:divsChild>
                <w:div w:id="992444312">
                  <w:marLeft w:val="0"/>
                  <w:marRight w:val="0"/>
                  <w:marTop w:val="0"/>
                  <w:marBottom w:val="0"/>
                  <w:divBdr>
                    <w:top w:val="none" w:sz="0" w:space="0" w:color="auto"/>
                    <w:left w:val="none" w:sz="0" w:space="0" w:color="auto"/>
                    <w:bottom w:val="none" w:sz="0" w:space="0" w:color="auto"/>
                    <w:right w:val="none" w:sz="0" w:space="0" w:color="auto"/>
                  </w:divBdr>
                  <w:divsChild>
                    <w:div w:id="136112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90524">
          <w:marLeft w:val="0"/>
          <w:marRight w:val="0"/>
          <w:marTop w:val="375"/>
          <w:marBottom w:val="375"/>
          <w:divBdr>
            <w:top w:val="none" w:sz="0" w:space="0" w:color="auto"/>
            <w:left w:val="none" w:sz="0" w:space="0" w:color="auto"/>
            <w:bottom w:val="none" w:sz="0" w:space="0" w:color="auto"/>
            <w:right w:val="none" w:sz="0" w:space="0" w:color="auto"/>
          </w:divBdr>
          <w:divsChild>
            <w:div w:id="1688632438">
              <w:marLeft w:val="0"/>
              <w:marRight w:val="0"/>
              <w:marTop w:val="0"/>
              <w:marBottom w:val="0"/>
              <w:divBdr>
                <w:top w:val="none" w:sz="0" w:space="0" w:color="auto"/>
                <w:left w:val="none" w:sz="0" w:space="0" w:color="auto"/>
                <w:bottom w:val="none" w:sz="0" w:space="0" w:color="auto"/>
                <w:right w:val="none" w:sz="0" w:space="0" w:color="auto"/>
              </w:divBdr>
              <w:divsChild>
                <w:div w:id="382405832">
                  <w:marLeft w:val="0"/>
                  <w:marRight w:val="0"/>
                  <w:marTop w:val="0"/>
                  <w:marBottom w:val="0"/>
                  <w:divBdr>
                    <w:top w:val="none" w:sz="0" w:space="0" w:color="auto"/>
                    <w:left w:val="none" w:sz="0" w:space="0" w:color="auto"/>
                    <w:bottom w:val="none" w:sz="0" w:space="0" w:color="auto"/>
                    <w:right w:val="none" w:sz="0" w:space="0" w:color="auto"/>
                  </w:divBdr>
                  <w:divsChild>
                    <w:div w:id="154363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213985">
      <w:bodyDiv w:val="1"/>
      <w:marLeft w:val="0"/>
      <w:marRight w:val="0"/>
      <w:marTop w:val="0"/>
      <w:marBottom w:val="0"/>
      <w:divBdr>
        <w:top w:val="none" w:sz="0" w:space="0" w:color="auto"/>
        <w:left w:val="none" w:sz="0" w:space="0" w:color="auto"/>
        <w:bottom w:val="none" w:sz="0" w:space="0" w:color="auto"/>
        <w:right w:val="none" w:sz="0" w:space="0" w:color="auto"/>
      </w:divBdr>
    </w:div>
    <w:div w:id="1779251819">
      <w:bodyDiv w:val="1"/>
      <w:marLeft w:val="0"/>
      <w:marRight w:val="0"/>
      <w:marTop w:val="0"/>
      <w:marBottom w:val="0"/>
      <w:divBdr>
        <w:top w:val="none" w:sz="0" w:space="0" w:color="auto"/>
        <w:left w:val="none" w:sz="0" w:space="0" w:color="auto"/>
        <w:bottom w:val="none" w:sz="0" w:space="0" w:color="auto"/>
        <w:right w:val="none" w:sz="0" w:space="0" w:color="auto"/>
      </w:divBdr>
    </w:div>
    <w:div w:id="1795900861">
      <w:bodyDiv w:val="1"/>
      <w:marLeft w:val="0"/>
      <w:marRight w:val="0"/>
      <w:marTop w:val="0"/>
      <w:marBottom w:val="0"/>
      <w:divBdr>
        <w:top w:val="none" w:sz="0" w:space="0" w:color="auto"/>
        <w:left w:val="none" w:sz="0" w:space="0" w:color="auto"/>
        <w:bottom w:val="none" w:sz="0" w:space="0" w:color="auto"/>
        <w:right w:val="none" w:sz="0" w:space="0" w:color="auto"/>
      </w:divBdr>
      <w:divsChild>
        <w:div w:id="497963647">
          <w:marLeft w:val="0"/>
          <w:marRight w:val="0"/>
          <w:marTop w:val="0"/>
          <w:marBottom w:val="0"/>
          <w:divBdr>
            <w:top w:val="none" w:sz="0" w:space="0" w:color="auto"/>
            <w:left w:val="none" w:sz="0" w:space="0" w:color="auto"/>
            <w:bottom w:val="none" w:sz="0" w:space="0" w:color="auto"/>
            <w:right w:val="none" w:sz="0" w:space="0" w:color="auto"/>
          </w:divBdr>
          <w:divsChild>
            <w:div w:id="206070828">
              <w:marLeft w:val="0"/>
              <w:marRight w:val="0"/>
              <w:marTop w:val="0"/>
              <w:marBottom w:val="0"/>
              <w:divBdr>
                <w:top w:val="none" w:sz="0" w:space="0" w:color="auto"/>
                <w:left w:val="none" w:sz="0" w:space="0" w:color="auto"/>
                <w:bottom w:val="none" w:sz="0" w:space="0" w:color="auto"/>
                <w:right w:val="none" w:sz="0" w:space="0" w:color="auto"/>
              </w:divBdr>
              <w:divsChild>
                <w:div w:id="654996992">
                  <w:marLeft w:val="150"/>
                  <w:marRight w:val="150"/>
                  <w:marTop w:val="0"/>
                  <w:marBottom w:val="0"/>
                  <w:divBdr>
                    <w:top w:val="none" w:sz="0" w:space="0" w:color="auto"/>
                    <w:left w:val="none" w:sz="0" w:space="0" w:color="auto"/>
                    <w:bottom w:val="none" w:sz="0" w:space="0" w:color="auto"/>
                    <w:right w:val="none" w:sz="0" w:space="0" w:color="auto"/>
                  </w:divBdr>
                  <w:divsChild>
                    <w:div w:id="61941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616632">
          <w:marLeft w:val="0"/>
          <w:marRight w:val="0"/>
          <w:marTop w:val="0"/>
          <w:marBottom w:val="0"/>
          <w:divBdr>
            <w:top w:val="none" w:sz="0" w:space="0" w:color="auto"/>
            <w:left w:val="none" w:sz="0" w:space="0" w:color="auto"/>
            <w:bottom w:val="none" w:sz="0" w:space="0" w:color="auto"/>
            <w:right w:val="none" w:sz="0" w:space="0" w:color="auto"/>
          </w:divBdr>
          <w:divsChild>
            <w:div w:id="1118987761">
              <w:marLeft w:val="0"/>
              <w:marRight w:val="0"/>
              <w:marTop w:val="0"/>
              <w:marBottom w:val="0"/>
              <w:divBdr>
                <w:top w:val="none" w:sz="0" w:space="0" w:color="auto"/>
                <w:left w:val="none" w:sz="0" w:space="0" w:color="auto"/>
                <w:bottom w:val="none" w:sz="0" w:space="0" w:color="auto"/>
                <w:right w:val="none" w:sz="0" w:space="0" w:color="auto"/>
              </w:divBdr>
              <w:divsChild>
                <w:div w:id="1821383206">
                  <w:marLeft w:val="0"/>
                  <w:marRight w:val="0"/>
                  <w:marTop w:val="0"/>
                  <w:marBottom w:val="0"/>
                  <w:divBdr>
                    <w:top w:val="none" w:sz="0" w:space="0" w:color="auto"/>
                    <w:left w:val="none" w:sz="0" w:space="0" w:color="auto"/>
                    <w:bottom w:val="none" w:sz="0" w:space="0" w:color="auto"/>
                    <w:right w:val="none" w:sz="0" w:space="0" w:color="auto"/>
                  </w:divBdr>
                  <w:divsChild>
                    <w:div w:id="177886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274081">
      <w:bodyDiv w:val="1"/>
      <w:marLeft w:val="0"/>
      <w:marRight w:val="0"/>
      <w:marTop w:val="0"/>
      <w:marBottom w:val="0"/>
      <w:divBdr>
        <w:top w:val="none" w:sz="0" w:space="0" w:color="auto"/>
        <w:left w:val="none" w:sz="0" w:space="0" w:color="auto"/>
        <w:bottom w:val="none" w:sz="0" w:space="0" w:color="auto"/>
        <w:right w:val="none" w:sz="0" w:space="0" w:color="auto"/>
      </w:divBdr>
      <w:divsChild>
        <w:div w:id="1619213708">
          <w:marLeft w:val="0"/>
          <w:marRight w:val="0"/>
          <w:marTop w:val="0"/>
          <w:marBottom w:val="0"/>
          <w:divBdr>
            <w:top w:val="none" w:sz="0" w:space="0" w:color="auto"/>
            <w:left w:val="none" w:sz="0" w:space="0" w:color="auto"/>
            <w:bottom w:val="none" w:sz="0" w:space="0" w:color="auto"/>
            <w:right w:val="none" w:sz="0" w:space="0" w:color="auto"/>
          </w:divBdr>
          <w:divsChild>
            <w:div w:id="3940787">
              <w:marLeft w:val="0"/>
              <w:marRight w:val="0"/>
              <w:marTop w:val="0"/>
              <w:marBottom w:val="0"/>
              <w:divBdr>
                <w:top w:val="none" w:sz="0" w:space="0" w:color="auto"/>
                <w:left w:val="none" w:sz="0" w:space="0" w:color="auto"/>
                <w:bottom w:val="none" w:sz="0" w:space="0" w:color="auto"/>
                <w:right w:val="none" w:sz="0" w:space="0" w:color="auto"/>
              </w:divBdr>
              <w:divsChild>
                <w:div w:id="891162365">
                  <w:marLeft w:val="150"/>
                  <w:marRight w:val="150"/>
                  <w:marTop w:val="0"/>
                  <w:marBottom w:val="0"/>
                  <w:divBdr>
                    <w:top w:val="none" w:sz="0" w:space="0" w:color="auto"/>
                    <w:left w:val="none" w:sz="0" w:space="0" w:color="auto"/>
                    <w:bottom w:val="none" w:sz="0" w:space="0" w:color="auto"/>
                    <w:right w:val="none" w:sz="0" w:space="0" w:color="auto"/>
                  </w:divBdr>
                  <w:divsChild>
                    <w:div w:id="102204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28959">
          <w:marLeft w:val="0"/>
          <w:marRight w:val="0"/>
          <w:marTop w:val="0"/>
          <w:marBottom w:val="0"/>
          <w:divBdr>
            <w:top w:val="none" w:sz="0" w:space="0" w:color="auto"/>
            <w:left w:val="none" w:sz="0" w:space="0" w:color="auto"/>
            <w:bottom w:val="none" w:sz="0" w:space="0" w:color="auto"/>
            <w:right w:val="none" w:sz="0" w:space="0" w:color="auto"/>
          </w:divBdr>
          <w:divsChild>
            <w:div w:id="613445636">
              <w:marLeft w:val="0"/>
              <w:marRight w:val="0"/>
              <w:marTop w:val="0"/>
              <w:marBottom w:val="0"/>
              <w:divBdr>
                <w:top w:val="none" w:sz="0" w:space="0" w:color="auto"/>
                <w:left w:val="none" w:sz="0" w:space="0" w:color="auto"/>
                <w:bottom w:val="none" w:sz="0" w:space="0" w:color="auto"/>
                <w:right w:val="none" w:sz="0" w:space="0" w:color="auto"/>
              </w:divBdr>
              <w:divsChild>
                <w:div w:id="1605575763">
                  <w:marLeft w:val="0"/>
                  <w:marRight w:val="0"/>
                  <w:marTop w:val="0"/>
                  <w:marBottom w:val="0"/>
                  <w:divBdr>
                    <w:top w:val="none" w:sz="0" w:space="0" w:color="auto"/>
                    <w:left w:val="none" w:sz="0" w:space="0" w:color="auto"/>
                    <w:bottom w:val="none" w:sz="0" w:space="0" w:color="auto"/>
                    <w:right w:val="none" w:sz="0" w:space="0" w:color="auto"/>
                  </w:divBdr>
                  <w:divsChild>
                    <w:div w:id="105921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828882">
      <w:bodyDiv w:val="1"/>
      <w:marLeft w:val="0"/>
      <w:marRight w:val="0"/>
      <w:marTop w:val="0"/>
      <w:marBottom w:val="0"/>
      <w:divBdr>
        <w:top w:val="none" w:sz="0" w:space="0" w:color="auto"/>
        <w:left w:val="none" w:sz="0" w:space="0" w:color="auto"/>
        <w:bottom w:val="none" w:sz="0" w:space="0" w:color="auto"/>
        <w:right w:val="none" w:sz="0" w:space="0" w:color="auto"/>
      </w:divBdr>
      <w:divsChild>
        <w:div w:id="1263101223">
          <w:marLeft w:val="0"/>
          <w:marRight w:val="0"/>
          <w:marTop w:val="0"/>
          <w:marBottom w:val="0"/>
          <w:divBdr>
            <w:top w:val="none" w:sz="0" w:space="0" w:color="auto"/>
            <w:left w:val="none" w:sz="0" w:space="0" w:color="auto"/>
            <w:bottom w:val="none" w:sz="0" w:space="0" w:color="auto"/>
            <w:right w:val="none" w:sz="0" w:space="0" w:color="auto"/>
          </w:divBdr>
          <w:divsChild>
            <w:div w:id="1563903717">
              <w:marLeft w:val="0"/>
              <w:marRight w:val="0"/>
              <w:marTop w:val="0"/>
              <w:marBottom w:val="0"/>
              <w:divBdr>
                <w:top w:val="none" w:sz="0" w:space="0" w:color="auto"/>
                <w:left w:val="none" w:sz="0" w:space="0" w:color="auto"/>
                <w:bottom w:val="none" w:sz="0" w:space="0" w:color="auto"/>
                <w:right w:val="none" w:sz="0" w:space="0" w:color="auto"/>
              </w:divBdr>
              <w:divsChild>
                <w:div w:id="1905214254">
                  <w:marLeft w:val="150"/>
                  <w:marRight w:val="150"/>
                  <w:marTop w:val="0"/>
                  <w:marBottom w:val="0"/>
                  <w:divBdr>
                    <w:top w:val="none" w:sz="0" w:space="0" w:color="auto"/>
                    <w:left w:val="none" w:sz="0" w:space="0" w:color="auto"/>
                    <w:bottom w:val="none" w:sz="0" w:space="0" w:color="auto"/>
                    <w:right w:val="none" w:sz="0" w:space="0" w:color="auto"/>
                  </w:divBdr>
                  <w:divsChild>
                    <w:div w:id="24720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367816">
          <w:marLeft w:val="0"/>
          <w:marRight w:val="0"/>
          <w:marTop w:val="0"/>
          <w:marBottom w:val="0"/>
          <w:divBdr>
            <w:top w:val="none" w:sz="0" w:space="0" w:color="auto"/>
            <w:left w:val="none" w:sz="0" w:space="0" w:color="auto"/>
            <w:bottom w:val="none" w:sz="0" w:space="0" w:color="auto"/>
            <w:right w:val="none" w:sz="0" w:space="0" w:color="auto"/>
          </w:divBdr>
          <w:divsChild>
            <w:div w:id="1128937424">
              <w:marLeft w:val="0"/>
              <w:marRight w:val="0"/>
              <w:marTop w:val="0"/>
              <w:marBottom w:val="0"/>
              <w:divBdr>
                <w:top w:val="none" w:sz="0" w:space="0" w:color="auto"/>
                <w:left w:val="none" w:sz="0" w:space="0" w:color="auto"/>
                <w:bottom w:val="none" w:sz="0" w:space="0" w:color="auto"/>
                <w:right w:val="none" w:sz="0" w:space="0" w:color="auto"/>
              </w:divBdr>
              <w:divsChild>
                <w:div w:id="2047218925">
                  <w:marLeft w:val="0"/>
                  <w:marRight w:val="0"/>
                  <w:marTop w:val="0"/>
                  <w:marBottom w:val="0"/>
                  <w:divBdr>
                    <w:top w:val="none" w:sz="0" w:space="0" w:color="auto"/>
                    <w:left w:val="none" w:sz="0" w:space="0" w:color="auto"/>
                    <w:bottom w:val="none" w:sz="0" w:space="0" w:color="auto"/>
                    <w:right w:val="none" w:sz="0" w:space="0" w:color="auto"/>
                  </w:divBdr>
                  <w:divsChild>
                    <w:div w:id="60955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488091">
      <w:bodyDiv w:val="1"/>
      <w:marLeft w:val="0"/>
      <w:marRight w:val="0"/>
      <w:marTop w:val="0"/>
      <w:marBottom w:val="0"/>
      <w:divBdr>
        <w:top w:val="none" w:sz="0" w:space="0" w:color="auto"/>
        <w:left w:val="none" w:sz="0" w:space="0" w:color="auto"/>
        <w:bottom w:val="none" w:sz="0" w:space="0" w:color="auto"/>
        <w:right w:val="none" w:sz="0" w:space="0" w:color="auto"/>
      </w:divBdr>
      <w:divsChild>
        <w:div w:id="888226331">
          <w:marLeft w:val="0"/>
          <w:marRight w:val="0"/>
          <w:marTop w:val="0"/>
          <w:marBottom w:val="0"/>
          <w:divBdr>
            <w:top w:val="none" w:sz="0" w:space="0" w:color="auto"/>
            <w:left w:val="none" w:sz="0" w:space="0" w:color="auto"/>
            <w:bottom w:val="none" w:sz="0" w:space="0" w:color="auto"/>
            <w:right w:val="none" w:sz="0" w:space="0" w:color="auto"/>
          </w:divBdr>
          <w:divsChild>
            <w:div w:id="922229226">
              <w:marLeft w:val="0"/>
              <w:marRight w:val="0"/>
              <w:marTop w:val="0"/>
              <w:marBottom w:val="0"/>
              <w:divBdr>
                <w:top w:val="none" w:sz="0" w:space="0" w:color="auto"/>
                <w:left w:val="none" w:sz="0" w:space="0" w:color="auto"/>
                <w:bottom w:val="none" w:sz="0" w:space="0" w:color="auto"/>
                <w:right w:val="none" w:sz="0" w:space="0" w:color="auto"/>
              </w:divBdr>
              <w:divsChild>
                <w:div w:id="1556769691">
                  <w:marLeft w:val="150"/>
                  <w:marRight w:val="150"/>
                  <w:marTop w:val="0"/>
                  <w:marBottom w:val="0"/>
                  <w:divBdr>
                    <w:top w:val="none" w:sz="0" w:space="0" w:color="auto"/>
                    <w:left w:val="none" w:sz="0" w:space="0" w:color="auto"/>
                    <w:bottom w:val="none" w:sz="0" w:space="0" w:color="auto"/>
                    <w:right w:val="none" w:sz="0" w:space="0" w:color="auto"/>
                  </w:divBdr>
                  <w:divsChild>
                    <w:div w:id="8038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576811">
          <w:marLeft w:val="0"/>
          <w:marRight w:val="0"/>
          <w:marTop w:val="0"/>
          <w:marBottom w:val="0"/>
          <w:divBdr>
            <w:top w:val="none" w:sz="0" w:space="0" w:color="auto"/>
            <w:left w:val="none" w:sz="0" w:space="0" w:color="auto"/>
            <w:bottom w:val="none" w:sz="0" w:space="0" w:color="auto"/>
            <w:right w:val="none" w:sz="0" w:space="0" w:color="auto"/>
          </w:divBdr>
          <w:divsChild>
            <w:div w:id="1452743347">
              <w:marLeft w:val="0"/>
              <w:marRight w:val="0"/>
              <w:marTop w:val="0"/>
              <w:marBottom w:val="0"/>
              <w:divBdr>
                <w:top w:val="none" w:sz="0" w:space="0" w:color="auto"/>
                <w:left w:val="none" w:sz="0" w:space="0" w:color="auto"/>
                <w:bottom w:val="none" w:sz="0" w:space="0" w:color="auto"/>
                <w:right w:val="none" w:sz="0" w:space="0" w:color="auto"/>
              </w:divBdr>
              <w:divsChild>
                <w:div w:id="1596135181">
                  <w:marLeft w:val="0"/>
                  <w:marRight w:val="0"/>
                  <w:marTop w:val="0"/>
                  <w:marBottom w:val="0"/>
                  <w:divBdr>
                    <w:top w:val="none" w:sz="0" w:space="0" w:color="auto"/>
                    <w:left w:val="none" w:sz="0" w:space="0" w:color="auto"/>
                    <w:bottom w:val="none" w:sz="0" w:space="0" w:color="auto"/>
                    <w:right w:val="none" w:sz="0" w:space="0" w:color="auto"/>
                  </w:divBdr>
                  <w:divsChild>
                    <w:div w:id="28616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461443">
      <w:bodyDiv w:val="1"/>
      <w:marLeft w:val="0"/>
      <w:marRight w:val="0"/>
      <w:marTop w:val="0"/>
      <w:marBottom w:val="0"/>
      <w:divBdr>
        <w:top w:val="none" w:sz="0" w:space="0" w:color="auto"/>
        <w:left w:val="none" w:sz="0" w:space="0" w:color="auto"/>
        <w:bottom w:val="none" w:sz="0" w:space="0" w:color="auto"/>
        <w:right w:val="none" w:sz="0" w:space="0" w:color="auto"/>
      </w:divBdr>
    </w:div>
    <w:div w:id="2085880133">
      <w:bodyDiv w:val="1"/>
      <w:marLeft w:val="0"/>
      <w:marRight w:val="0"/>
      <w:marTop w:val="0"/>
      <w:marBottom w:val="0"/>
      <w:divBdr>
        <w:top w:val="none" w:sz="0" w:space="0" w:color="auto"/>
        <w:left w:val="none" w:sz="0" w:space="0" w:color="auto"/>
        <w:bottom w:val="none" w:sz="0" w:space="0" w:color="auto"/>
        <w:right w:val="none" w:sz="0" w:space="0" w:color="auto"/>
      </w:divBdr>
    </w:div>
    <w:div w:id="2111006886">
      <w:bodyDiv w:val="1"/>
      <w:marLeft w:val="0"/>
      <w:marRight w:val="0"/>
      <w:marTop w:val="0"/>
      <w:marBottom w:val="0"/>
      <w:divBdr>
        <w:top w:val="none" w:sz="0" w:space="0" w:color="auto"/>
        <w:left w:val="none" w:sz="0" w:space="0" w:color="auto"/>
        <w:bottom w:val="none" w:sz="0" w:space="0" w:color="auto"/>
        <w:right w:val="none" w:sz="0" w:space="0" w:color="auto"/>
      </w:divBdr>
    </w:div>
    <w:div w:id="2117485187">
      <w:bodyDiv w:val="1"/>
      <w:marLeft w:val="0"/>
      <w:marRight w:val="0"/>
      <w:marTop w:val="0"/>
      <w:marBottom w:val="0"/>
      <w:divBdr>
        <w:top w:val="none" w:sz="0" w:space="0" w:color="auto"/>
        <w:left w:val="none" w:sz="0" w:space="0" w:color="auto"/>
        <w:bottom w:val="none" w:sz="0" w:space="0" w:color="auto"/>
        <w:right w:val="none" w:sz="0" w:space="0" w:color="auto"/>
      </w:divBdr>
      <w:divsChild>
        <w:div w:id="962811018">
          <w:marLeft w:val="0"/>
          <w:marRight w:val="0"/>
          <w:marTop w:val="375"/>
          <w:marBottom w:val="375"/>
          <w:divBdr>
            <w:top w:val="none" w:sz="0" w:space="0" w:color="auto"/>
            <w:left w:val="none" w:sz="0" w:space="0" w:color="auto"/>
            <w:bottom w:val="none" w:sz="0" w:space="0" w:color="auto"/>
            <w:right w:val="none" w:sz="0" w:space="0" w:color="auto"/>
          </w:divBdr>
          <w:divsChild>
            <w:div w:id="27688453">
              <w:marLeft w:val="0"/>
              <w:marRight w:val="0"/>
              <w:marTop w:val="0"/>
              <w:marBottom w:val="0"/>
              <w:divBdr>
                <w:top w:val="none" w:sz="0" w:space="0" w:color="auto"/>
                <w:left w:val="none" w:sz="0" w:space="0" w:color="auto"/>
                <w:bottom w:val="none" w:sz="0" w:space="0" w:color="auto"/>
                <w:right w:val="none" w:sz="0" w:space="0" w:color="auto"/>
              </w:divBdr>
              <w:divsChild>
                <w:div w:id="1397513803">
                  <w:marLeft w:val="0"/>
                  <w:marRight w:val="0"/>
                  <w:marTop w:val="0"/>
                  <w:marBottom w:val="0"/>
                  <w:divBdr>
                    <w:top w:val="none" w:sz="0" w:space="0" w:color="auto"/>
                    <w:left w:val="none" w:sz="0" w:space="0" w:color="auto"/>
                    <w:bottom w:val="none" w:sz="0" w:space="0" w:color="auto"/>
                    <w:right w:val="none" w:sz="0" w:space="0" w:color="auto"/>
                  </w:divBdr>
                  <w:divsChild>
                    <w:div w:id="2826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956852">
          <w:marLeft w:val="0"/>
          <w:marRight w:val="0"/>
          <w:marTop w:val="375"/>
          <w:marBottom w:val="375"/>
          <w:divBdr>
            <w:top w:val="none" w:sz="0" w:space="0" w:color="auto"/>
            <w:left w:val="none" w:sz="0" w:space="0" w:color="auto"/>
            <w:bottom w:val="none" w:sz="0" w:space="0" w:color="auto"/>
            <w:right w:val="none" w:sz="0" w:space="0" w:color="auto"/>
          </w:divBdr>
          <w:divsChild>
            <w:div w:id="1498495364">
              <w:marLeft w:val="0"/>
              <w:marRight w:val="0"/>
              <w:marTop w:val="0"/>
              <w:marBottom w:val="0"/>
              <w:divBdr>
                <w:top w:val="none" w:sz="0" w:space="0" w:color="auto"/>
                <w:left w:val="none" w:sz="0" w:space="0" w:color="auto"/>
                <w:bottom w:val="none" w:sz="0" w:space="0" w:color="auto"/>
                <w:right w:val="none" w:sz="0" w:space="0" w:color="auto"/>
              </w:divBdr>
              <w:divsChild>
                <w:div w:id="104540205">
                  <w:marLeft w:val="0"/>
                  <w:marRight w:val="0"/>
                  <w:marTop w:val="0"/>
                  <w:marBottom w:val="0"/>
                  <w:divBdr>
                    <w:top w:val="none" w:sz="0" w:space="0" w:color="auto"/>
                    <w:left w:val="none" w:sz="0" w:space="0" w:color="auto"/>
                    <w:bottom w:val="none" w:sz="0" w:space="0" w:color="auto"/>
                    <w:right w:val="none" w:sz="0" w:space="0" w:color="auto"/>
                  </w:divBdr>
                  <w:divsChild>
                    <w:div w:id="132771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190555">
      <w:bodyDiv w:val="1"/>
      <w:marLeft w:val="0"/>
      <w:marRight w:val="0"/>
      <w:marTop w:val="0"/>
      <w:marBottom w:val="0"/>
      <w:divBdr>
        <w:top w:val="none" w:sz="0" w:space="0" w:color="auto"/>
        <w:left w:val="none" w:sz="0" w:space="0" w:color="auto"/>
        <w:bottom w:val="none" w:sz="0" w:space="0" w:color="auto"/>
        <w:right w:val="none" w:sz="0" w:space="0" w:color="auto"/>
      </w:divBdr>
    </w:div>
    <w:div w:id="2143109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youtu.be/i25M0YmWs7Y" TargetMode="External"/><Relationship Id="rId117" Type="http://schemas.openxmlformats.org/officeDocument/2006/relationships/hyperlink" Target="https://youtu.be/XGJIwDYU_ao" TargetMode="External"/><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hyperlink" Target="https://github.com/udacity/CppND-Memory-Management-Chatbot" TargetMode="External"/><Relationship Id="rId133" Type="http://schemas.openxmlformats.org/officeDocument/2006/relationships/hyperlink" Target="https://youtu.be/CggnHc9VJRc" TargetMode="External"/><Relationship Id="rId138" Type="http://schemas.openxmlformats.org/officeDocument/2006/relationships/image" Target="media/image84.png"/><Relationship Id="rId16" Type="http://schemas.openxmlformats.org/officeDocument/2006/relationships/image" Target="media/image10.png"/><Relationship Id="rId107" Type="http://schemas.openxmlformats.org/officeDocument/2006/relationships/hyperlink" Target="https://youtu.be/cNqv8RqbuVM" TargetMode="External"/><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hyperlink" Target="https://youtu.be/ScH7IDXJ8d0" TargetMode="External"/><Relationship Id="rId74" Type="http://schemas.openxmlformats.org/officeDocument/2006/relationships/image" Target="media/image56.png"/><Relationship Id="rId79" Type="http://schemas.openxmlformats.org/officeDocument/2006/relationships/hyperlink" Target="https://video.udacity-data.com/topher/2019/September/5d865440_nd213-c03-l05-02.2-smart-pointers-sc/nd213-c03-l05-02.2-smart-pointers-sc_720p.mp4" TargetMode="External"/><Relationship Id="rId102" Type="http://schemas.openxmlformats.org/officeDocument/2006/relationships/image" Target="media/image76.png"/><Relationship Id="rId123" Type="http://schemas.openxmlformats.org/officeDocument/2006/relationships/hyperlink" Target="https://github.com/udacity/CppND-Memory-Management-Chatbot" TargetMode="External"/><Relationship Id="rId128" Type="http://schemas.openxmlformats.org/officeDocument/2006/relationships/hyperlink" Target="https://youtu.be/lvQYMMm-Dwg" TargetMode="External"/><Relationship Id="rId5" Type="http://schemas.openxmlformats.org/officeDocument/2006/relationships/image" Target="media/image1.png"/><Relationship Id="rId90" Type="http://schemas.openxmlformats.org/officeDocument/2006/relationships/image" Target="media/image71.png"/><Relationship Id="rId95" Type="http://schemas.openxmlformats.org/officeDocument/2006/relationships/hyperlink" Target="http://isocpp.github.io/CppCoreGuidelines/CppCoreGuidelines" TargetMode="External"/><Relationship Id="rId22" Type="http://schemas.openxmlformats.org/officeDocument/2006/relationships/image" Target="media/image15.png"/><Relationship Id="rId27" Type="http://schemas.openxmlformats.org/officeDocument/2006/relationships/hyperlink" Target="https://youtu.be/QCI9DixUUNk"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r859981c931307xjupyterltf6w5vg3.udacity-student-workspaces.com/lab?" TargetMode="External"/><Relationship Id="rId69" Type="http://schemas.openxmlformats.org/officeDocument/2006/relationships/image" Target="media/image54.png"/><Relationship Id="rId113" Type="http://schemas.openxmlformats.org/officeDocument/2006/relationships/hyperlink" Target="https://review.udacity.com/" TargetMode="External"/><Relationship Id="rId118" Type="http://schemas.openxmlformats.org/officeDocument/2006/relationships/hyperlink" Target="https://classroom.udacity.com/nanodegrees/nd213/parts/789a1625-9b09-4615-9210-ddbc12e9247b/modules/b2145e6c-f349-4071-b1a5-682cda25eba8/lessons/3539e7bf-3b7c-4397-b77b-1b9842c897c6/concepts/7e1b9b1b-daf7-45e4-97d2-9f01ba82d363" TargetMode="External"/><Relationship Id="rId134" Type="http://schemas.openxmlformats.org/officeDocument/2006/relationships/hyperlink" Target="https://youtu.be/C82m2EOl1zY" TargetMode="External"/><Relationship Id="rId139" Type="http://schemas.openxmlformats.org/officeDocument/2006/relationships/hyperlink" Target="https://github.com/udacity/CppND-Memory-Management-Chatbot" TargetMode="External"/><Relationship Id="rId8" Type="http://schemas.openxmlformats.org/officeDocument/2006/relationships/image" Target="media/image4.png"/><Relationship Id="rId51" Type="http://schemas.openxmlformats.org/officeDocument/2006/relationships/image" Target="media/image39.png"/><Relationship Id="rId72" Type="http://schemas.openxmlformats.org/officeDocument/2006/relationships/hyperlink" Target="https://youtu.be/Nr3qzOklQNk" TargetMode="External"/><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hyperlink" Target="http://isocpp.github.io/CppCoreGuidelines/CppCoreGuidelines" TargetMode="External"/><Relationship Id="rId98" Type="http://schemas.openxmlformats.org/officeDocument/2006/relationships/hyperlink" Target="https://youtu.be/fVnLp5BOvzo" TargetMode="External"/><Relationship Id="rId121" Type="http://schemas.openxmlformats.org/officeDocument/2006/relationships/hyperlink" Target="https://youtu.be/dN0_QDto4Cc" TargetMode="External"/><Relationship Id="rId14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image" Target="media/image77.png"/><Relationship Id="rId108" Type="http://schemas.openxmlformats.org/officeDocument/2006/relationships/hyperlink" Target="https://youtu.be/-k9C4fD1lx4" TargetMode="External"/><Relationship Id="rId116" Type="http://schemas.openxmlformats.org/officeDocument/2006/relationships/hyperlink" Target="https://youtu.be/NIqbxtZ7L6Q" TargetMode="External"/><Relationship Id="rId124" Type="http://schemas.openxmlformats.org/officeDocument/2006/relationships/hyperlink" Target="https://youtu.be/8OKtt-vUqfw" TargetMode="External"/><Relationship Id="rId129" Type="http://schemas.openxmlformats.org/officeDocument/2006/relationships/hyperlink" Target="https://youtu.be/lXdUrJsxzmc" TargetMode="External"/><Relationship Id="rId137" Type="http://schemas.openxmlformats.org/officeDocument/2006/relationships/hyperlink" Target="https://youtu.be/amDd3JEpvl8" TargetMode="External"/><Relationship Id="rId20" Type="http://schemas.openxmlformats.org/officeDocument/2006/relationships/hyperlink" Target="https://video.udacity-data.com/topher/2019/September/5d855b31_nd213-c03-l04-02.2-lvalues-and-rvalues-sc/nd213-c03-l04-02.2-lvalues-and-rvalues-sc_720p.mp4"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hyperlink" Target="https://youtu.be/qCZT8tKatrU" TargetMode="External"/><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yperlink" Target="https://youtu.be/KsCza62MCSM" TargetMode="External"/><Relationship Id="rId111" Type="http://schemas.openxmlformats.org/officeDocument/2006/relationships/hyperlink" Target="https://youtu.be/O37QD8JUPTE" TargetMode="External"/><Relationship Id="rId132" Type="http://schemas.openxmlformats.org/officeDocument/2006/relationships/hyperlink" Target="https://youtu.be/ayNGfipZmNg" TargetMode="External"/><Relationship Id="rId140" Type="http://schemas.openxmlformats.org/officeDocument/2006/relationships/hyperlink" Target="https://review.udacity.com/"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hyperlink" Target="https://youtu.be/s6IJqVOQN0A" TargetMode="External"/><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hyperlink" Target="http://isocpp.github.io/CppCoreGuidelines/CppCoreGuidelines" TargetMode="External"/><Relationship Id="rId114" Type="http://schemas.openxmlformats.org/officeDocument/2006/relationships/hyperlink" Target="https://github.com/udacity/CppND-Memory-Management-Chatbot" TargetMode="External"/><Relationship Id="rId119" Type="http://schemas.openxmlformats.org/officeDocument/2006/relationships/image" Target="media/image82.png"/><Relationship Id="rId127" Type="http://schemas.openxmlformats.org/officeDocument/2006/relationships/hyperlink" Target="https://youtu.be/NJKyZVlsXZM" TargetMode="External"/><Relationship Id="rId10" Type="http://schemas.openxmlformats.org/officeDocument/2006/relationships/hyperlink" Target="https://youtu.be/EOzFvKUJt9A" TargetMode="External"/><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3.png"/><Relationship Id="rId99" Type="http://schemas.openxmlformats.org/officeDocument/2006/relationships/image" Target="media/image74.png"/><Relationship Id="rId101" Type="http://schemas.openxmlformats.org/officeDocument/2006/relationships/hyperlink" Target="https://video.udacity-data.com/topher/2019/September/5d865463_nd213-c03-l05-03.2-transferring-ownership-sc/nd213-c03-l05-03.2-transferring-ownership-sc_720p.mp4" TargetMode="External"/><Relationship Id="rId122" Type="http://schemas.openxmlformats.org/officeDocument/2006/relationships/hyperlink" Target="https://youtu.be/wY9Lyreewsk" TargetMode="External"/><Relationship Id="rId130" Type="http://schemas.openxmlformats.org/officeDocument/2006/relationships/hyperlink" Target="https://youtu.be/fWpsTYDSiVU" TargetMode="External"/><Relationship Id="rId135" Type="http://schemas.openxmlformats.org/officeDocument/2006/relationships/hyperlink" Target="https://youtu.be/c6OVZXuviCc"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video.udacity-data.com/topher/2019/September/5d855b52_nd213-c03-l04-01.2-copy-semantics-sc/nd213-c03-l04-01.2-copy-semantics-sc_720p.mp4" TargetMode="External"/><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8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8.png"/><Relationship Id="rId97" Type="http://schemas.openxmlformats.org/officeDocument/2006/relationships/hyperlink" Target="https://youtu.be/4HJ1unZb9l0" TargetMode="External"/><Relationship Id="rId104" Type="http://schemas.openxmlformats.org/officeDocument/2006/relationships/image" Target="media/image78.png"/><Relationship Id="rId120" Type="http://schemas.openxmlformats.org/officeDocument/2006/relationships/image" Target="media/image83.png"/><Relationship Id="rId125" Type="http://schemas.openxmlformats.org/officeDocument/2006/relationships/hyperlink" Target="https://youtu.be/RbVb6gl_Ugo" TargetMode="External"/><Relationship Id="rId141"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hyperlink" Target="https://youtu.be/eSCgbrpSNj0" TargetMode="External"/><Relationship Id="rId92" Type="http://schemas.openxmlformats.org/officeDocument/2006/relationships/hyperlink" Target="http://isocpp.github.io/CppCoreGuidelines/CppCoreGuidelines"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hyperlink" Target="https://video.udacity-data.com/topher/2019/September/5d855b0c_nd213-c03-l04-03.2-move-semantics-sc/nd213-c03-l04-03.2-move-semantics-sc_720p.mp4" TargetMode="External"/><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image" Target="media/image68.png"/><Relationship Id="rId110" Type="http://schemas.openxmlformats.org/officeDocument/2006/relationships/image" Target="media/image81.png"/><Relationship Id="rId115" Type="http://schemas.openxmlformats.org/officeDocument/2006/relationships/hyperlink" Target="https://review.udacity.com/" TargetMode="External"/><Relationship Id="rId131" Type="http://schemas.openxmlformats.org/officeDocument/2006/relationships/hyperlink" Target="https://youtu.be/DZt0XlXpc64" TargetMode="External"/><Relationship Id="rId136" Type="http://schemas.openxmlformats.org/officeDocument/2006/relationships/hyperlink" Target="https://youtu.be/kbhdL7MgeIE" TargetMode="External"/><Relationship Id="rId61" Type="http://schemas.openxmlformats.org/officeDocument/2006/relationships/image" Target="media/image47.png"/><Relationship Id="rId82" Type="http://schemas.openxmlformats.org/officeDocument/2006/relationships/image" Target="media/image6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hyperlink" Target="https://youtu.be/3cKhShD1lD4" TargetMode="External"/><Relationship Id="rId56" Type="http://schemas.openxmlformats.org/officeDocument/2006/relationships/hyperlink" Target="https://youtu.be/QR279x7G9pA" TargetMode="External"/><Relationship Id="rId77" Type="http://schemas.openxmlformats.org/officeDocument/2006/relationships/image" Target="media/image59.png"/><Relationship Id="rId100" Type="http://schemas.openxmlformats.org/officeDocument/2006/relationships/image" Target="media/image75.png"/><Relationship Id="rId105" Type="http://schemas.openxmlformats.org/officeDocument/2006/relationships/image" Target="media/image79.png"/><Relationship Id="rId126" Type="http://schemas.openxmlformats.org/officeDocument/2006/relationships/hyperlink" Target="https://youtu.be/D_PAXGu4G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373</TotalTime>
  <Pages>76</Pages>
  <Words>14221</Words>
  <Characters>81061</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Swaminathan, Krithika (K.)</dc:creator>
  <cp:keywords/>
  <dc:description/>
  <cp:lastModifiedBy>Swaminathan, Krithika (K.)</cp:lastModifiedBy>
  <cp:revision>20</cp:revision>
  <dcterms:created xsi:type="dcterms:W3CDTF">2020-05-28T21:27:00Z</dcterms:created>
  <dcterms:modified xsi:type="dcterms:W3CDTF">2020-05-29T04:20:00Z</dcterms:modified>
</cp:coreProperties>
</file>